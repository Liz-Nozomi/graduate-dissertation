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E60C90" w:rsidRDefault="00A52D4D" w:rsidP="00A52D4D">
      <w:pPr>
        <w:spacing w:line="240" w:lineRule="auto"/>
        <w:ind w:firstLineChars="0" w:firstLine="0"/>
        <w:jc w:val="center"/>
        <w:rPr>
          <w:rFonts w:ascii="宋体" w:hAnsi="宋体"/>
          <w:b/>
          <w:spacing w:val="70"/>
          <w:kern w:val="44"/>
          <w:sz w:val="72"/>
          <w:szCs w:val="72"/>
        </w:rPr>
      </w:pPr>
      <w:r w:rsidRPr="00E60C90">
        <w:rPr>
          <w:rFonts w:ascii="宋体" w:hAnsi="宋体" w:hint="eastAsia"/>
          <w:b/>
          <w:spacing w:val="70"/>
          <w:kern w:val="44"/>
          <w:sz w:val="72"/>
          <w:szCs w:val="72"/>
        </w:rPr>
        <w:t>毕业论文</w:t>
      </w:r>
      <w:r w:rsidR="00B06485" w:rsidRPr="00E60C90">
        <w:rPr>
          <w:rFonts w:ascii="宋体" w:hAnsi="宋体" w:hint="eastAsia"/>
          <w:b/>
          <w:spacing w:val="70"/>
          <w:kern w:val="44"/>
          <w:sz w:val="72"/>
          <w:szCs w:val="72"/>
        </w:rPr>
        <w:t>（</w:t>
      </w:r>
      <w:r w:rsidRPr="00E60C90">
        <w:rPr>
          <w:rFonts w:ascii="宋体" w:hAnsi="宋体" w:hint="eastAsia"/>
          <w:b/>
          <w:spacing w:val="70"/>
          <w:kern w:val="44"/>
          <w:sz w:val="72"/>
          <w:szCs w:val="72"/>
        </w:rPr>
        <w:t>设计</w:t>
      </w:r>
      <w:r w:rsidR="00B06485" w:rsidRPr="00E60C90">
        <w:rPr>
          <w:rFonts w:ascii="宋体" w:hAnsi="宋体" w:hint="eastAsia"/>
          <w:b/>
          <w:spacing w:val="70"/>
          <w:kern w:val="44"/>
          <w:sz w:val="72"/>
          <w:szCs w:val="72"/>
        </w:rPr>
        <w:t>）</w:t>
      </w:r>
    </w:p>
    <w:p w14:paraId="0DEFAC90" w14:textId="77777777" w:rsidR="00A52D4D" w:rsidRPr="00E60C90" w:rsidRDefault="00A52D4D" w:rsidP="00A52D4D">
      <w:pPr>
        <w:spacing w:line="240" w:lineRule="auto"/>
        <w:ind w:firstLineChars="0" w:firstLine="0"/>
        <w:jc w:val="center"/>
        <w:rPr>
          <w:rFonts w:ascii="宋体" w:hAnsi="宋体"/>
          <w:b/>
          <w:spacing w:val="70"/>
          <w:kern w:val="44"/>
          <w:sz w:val="72"/>
          <w:szCs w:val="72"/>
        </w:rPr>
      </w:pPr>
      <w:r w:rsidRPr="00E60C90">
        <w:rPr>
          <w:rFonts w:ascii="宋体" w:hAnsi="宋体" w:hint="eastAsia"/>
          <w:b/>
          <w:spacing w:val="70"/>
          <w:kern w:val="44"/>
          <w:sz w:val="72"/>
          <w:szCs w:val="72"/>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E60C90" w:rsidRDefault="00F70439" w:rsidP="00F70439">
            <w:pPr>
              <w:spacing w:line="276" w:lineRule="auto"/>
              <w:ind w:firstLineChars="0" w:firstLine="0"/>
              <w:jc w:val="center"/>
              <w:rPr>
                <w:b/>
                <w:bCs/>
                <w:position w:val="-54"/>
                <w:sz w:val="36"/>
                <w:szCs w:val="36"/>
              </w:rPr>
            </w:pPr>
            <w:r w:rsidRPr="00E60C90">
              <w:rPr>
                <w:b/>
                <w:bCs/>
                <w:position w:val="-54"/>
                <w:sz w:val="36"/>
                <w:szCs w:val="36"/>
              </w:rPr>
              <w:t>题</w:t>
            </w:r>
            <w:r w:rsidRPr="00E60C90">
              <w:rPr>
                <w:b/>
                <w:bCs/>
                <w:position w:val="-54"/>
                <w:sz w:val="36"/>
                <w:szCs w:val="36"/>
              </w:rPr>
              <w:t xml:space="preserve">    </w:t>
            </w:r>
            <w:r w:rsidRPr="00E60C90">
              <w:rPr>
                <w:b/>
                <w:bCs/>
                <w:position w:val="-54"/>
                <w:sz w:val="36"/>
                <w:szCs w:val="36"/>
              </w:rPr>
              <w:t>目</w:t>
            </w:r>
          </w:p>
        </w:tc>
        <w:tc>
          <w:tcPr>
            <w:tcW w:w="4018" w:type="dxa"/>
            <w:tcBorders>
              <w:bottom w:val="single" w:sz="12" w:space="0" w:color="auto"/>
            </w:tcBorders>
          </w:tcPr>
          <w:p w14:paraId="6C5EEE05" w14:textId="273E15F6" w:rsidR="00F70439" w:rsidRPr="00E60C90" w:rsidRDefault="00F70439" w:rsidP="00F70439">
            <w:pPr>
              <w:spacing w:line="276" w:lineRule="auto"/>
              <w:ind w:firstLineChars="0" w:firstLine="0"/>
              <w:rPr>
                <w:position w:val="-54"/>
                <w:sz w:val="36"/>
                <w:szCs w:val="36"/>
              </w:rPr>
            </w:pPr>
            <w:r w:rsidRPr="00E60C90">
              <w:rPr>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E60C90" w:rsidRDefault="00F70439" w:rsidP="00F70439">
            <w:pPr>
              <w:spacing w:line="276" w:lineRule="auto"/>
              <w:ind w:firstLineChars="0" w:firstLine="0"/>
              <w:jc w:val="center"/>
              <w:rPr>
                <w:b/>
                <w:bCs/>
                <w:position w:val="-54"/>
                <w:sz w:val="36"/>
                <w:szCs w:val="36"/>
              </w:rPr>
            </w:pPr>
          </w:p>
        </w:tc>
        <w:tc>
          <w:tcPr>
            <w:tcW w:w="4018" w:type="dxa"/>
            <w:tcBorders>
              <w:top w:val="single" w:sz="12" w:space="0" w:color="auto"/>
              <w:bottom w:val="single" w:sz="12" w:space="0" w:color="auto"/>
            </w:tcBorders>
          </w:tcPr>
          <w:p w14:paraId="1713AFFF" w14:textId="2F450E23" w:rsidR="00F70439" w:rsidRPr="00E60C90" w:rsidRDefault="00F70439" w:rsidP="00F70439">
            <w:pPr>
              <w:spacing w:line="276" w:lineRule="auto"/>
              <w:ind w:firstLineChars="0" w:firstLine="0"/>
              <w:jc w:val="center"/>
              <w:rPr>
                <w:position w:val="-54"/>
                <w:sz w:val="36"/>
                <w:szCs w:val="36"/>
              </w:rPr>
            </w:pPr>
            <w:r w:rsidRPr="00E60C90">
              <w:rPr>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学</w:t>
            </w:r>
            <w:r w:rsidRPr="00E60C90">
              <w:rPr>
                <w:b/>
                <w:bCs/>
                <w:position w:val="-54"/>
                <w:sz w:val="36"/>
                <w:szCs w:val="36"/>
              </w:rPr>
              <w:t xml:space="preserve">    </w:t>
            </w:r>
            <w:r w:rsidRPr="00E60C90">
              <w:rPr>
                <w:b/>
                <w:bCs/>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E60C90" w:rsidRDefault="00876CEB" w:rsidP="00077F12">
            <w:pPr>
              <w:spacing w:line="276" w:lineRule="auto"/>
              <w:ind w:firstLineChars="0" w:firstLine="0"/>
              <w:jc w:val="center"/>
              <w:rPr>
                <w:position w:val="-54"/>
                <w:sz w:val="36"/>
                <w:szCs w:val="36"/>
              </w:rPr>
            </w:pPr>
            <w:r w:rsidRPr="00E60C90">
              <w:rPr>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系</w:t>
            </w:r>
            <w:r w:rsidRPr="00E60C90">
              <w:rPr>
                <w:b/>
                <w:bCs/>
                <w:position w:val="-54"/>
                <w:sz w:val="36"/>
                <w:szCs w:val="36"/>
              </w:rPr>
              <w:t xml:space="preserve">    </w:t>
            </w:r>
            <w:r w:rsidRPr="00E60C90">
              <w:rPr>
                <w:b/>
                <w:bCs/>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E60C90" w:rsidRDefault="00F70439" w:rsidP="00077F12">
            <w:pPr>
              <w:spacing w:line="276" w:lineRule="auto"/>
              <w:ind w:firstLineChars="0" w:firstLine="0"/>
              <w:jc w:val="center"/>
              <w:rPr>
                <w:position w:val="-54"/>
                <w:sz w:val="36"/>
                <w:szCs w:val="36"/>
              </w:rPr>
            </w:pPr>
            <w:r w:rsidRPr="00E60C90">
              <w:rPr>
                <w:position w:val="-54"/>
                <w:sz w:val="36"/>
                <w:szCs w:val="36"/>
              </w:rPr>
              <w:t>化学工程</w:t>
            </w:r>
            <w:r w:rsidR="00876CEB" w:rsidRPr="00E60C90">
              <w:rPr>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专</w:t>
            </w:r>
            <w:r w:rsidRPr="00E60C90">
              <w:rPr>
                <w:b/>
                <w:bCs/>
                <w:position w:val="-54"/>
                <w:sz w:val="36"/>
                <w:szCs w:val="36"/>
              </w:rPr>
              <w:t xml:space="preserve">    </w:t>
            </w:r>
            <w:r w:rsidRPr="00E60C90">
              <w:rPr>
                <w:b/>
                <w:bCs/>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E60C90" w:rsidRDefault="00F70439" w:rsidP="00077F12">
            <w:pPr>
              <w:spacing w:line="276" w:lineRule="auto"/>
              <w:ind w:firstLineChars="0" w:firstLine="0"/>
              <w:jc w:val="center"/>
              <w:rPr>
                <w:position w:val="-54"/>
                <w:sz w:val="36"/>
                <w:szCs w:val="36"/>
              </w:rPr>
            </w:pPr>
            <w:r w:rsidRPr="00E60C90">
              <w:rPr>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年</w:t>
            </w:r>
            <w:r w:rsidRPr="00E60C90">
              <w:rPr>
                <w:b/>
                <w:bCs/>
                <w:position w:val="-54"/>
                <w:sz w:val="36"/>
                <w:szCs w:val="36"/>
              </w:rPr>
              <w:t xml:space="preserve">    </w:t>
            </w:r>
            <w:r w:rsidRPr="00E60C90">
              <w:rPr>
                <w:b/>
                <w:bCs/>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E60C90" w:rsidRDefault="00876CEB" w:rsidP="00077F12">
            <w:pPr>
              <w:spacing w:line="276" w:lineRule="auto"/>
              <w:ind w:firstLineChars="0" w:firstLine="0"/>
              <w:jc w:val="center"/>
              <w:rPr>
                <w:position w:val="-54"/>
                <w:sz w:val="36"/>
                <w:szCs w:val="36"/>
              </w:rPr>
            </w:pPr>
            <w:r w:rsidRPr="00E60C90">
              <w:rPr>
                <w:position w:val="-54"/>
                <w:sz w:val="36"/>
                <w:szCs w:val="36"/>
              </w:rPr>
              <w:t>2020</w:t>
            </w:r>
            <w:r w:rsidRPr="00E60C90">
              <w:rPr>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学</w:t>
            </w:r>
            <w:r w:rsidRPr="00E60C90">
              <w:rPr>
                <w:b/>
                <w:bCs/>
                <w:position w:val="-54"/>
                <w:sz w:val="36"/>
                <w:szCs w:val="36"/>
              </w:rPr>
              <w:t xml:space="preserve">    </w:t>
            </w:r>
            <w:r w:rsidRPr="00E60C90">
              <w:rPr>
                <w:b/>
                <w:bCs/>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E60C90" w:rsidRDefault="00F70439" w:rsidP="00077F12">
            <w:pPr>
              <w:spacing w:line="276" w:lineRule="auto"/>
              <w:ind w:firstLineChars="0" w:firstLine="0"/>
              <w:jc w:val="center"/>
              <w:rPr>
                <w:position w:val="-54"/>
                <w:sz w:val="36"/>
                <w:szCs w:val="36"/>
              </w:rPr>
            </w:pPr>
            <w:r w:rsidRPr="00E60C90">
              <w:rPr>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姓</w:t>
            </w:r>
            <w:r w:rsidRPr="00E60C90">
              <w:rPr>
                <w:b/>
                <w:bCs/>
                <w:position w:val="-54"/>
                <w:sz w:val="36"/>
                <w:szCs w:val="36"/>
              </w:rPr>
              <w:t xml:space="preserve">    </w:t>
            </w:r>
            <w:r w:rsidRPr="00E60C90">
              <w:rPr>
                <w:b/>
                <w:bCs/>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E60C90" w:rsidRDefault="00F70439" w:rsidP="00077F12">
            <w:pPr>
              <w:spacing w:line="276" w:lineRule="auto"/>
              <w:ind w:firstLineChars="0" w:firstLine="0"/>
              <w:jc w:val="center"/>
              <w:rPr>
                <w:position w:val="-54"/>
                <w:sz w:val="36"/>
                <w:szCs w:val="36"/>
              </w:rPr>
            </w:pPr>
            <w:proofErr w:type="gramStart"/>
            <w:r w:rsidRPr="00E60C90">
              <w:rPr>
                <w:position w:val="-54"/>
                <w:sz w:val="36"/>
                <w:szCs w:val="36"/>
              </w:rPr>
              <w:t>刘天豪</w:t>
            </w:r>
            <w:proofErr w:type="gramEnd"/>
          </w:p>
        </w:tc>
      </w:tr>
      <w:tr w:rsidR="003645D4" w:rsidRPr="00B436E8" w14:paraId="46BC37DA" w14:textId="77777777" w:rsidTr="00B436E8">
        <w:trPr>
          <w:trHeight w:hRule="exact" w:val="624"/>
          <w:jc w:val="center"/>
        </w:trPr>
        <w:tc>
          <w:tcPr>
            <w:tcW w:w="1696" w:type="dxa"/>
            <w:vAlign w:val="bottom"/>
          </w:tcPr>
          <w:p w14:paraId="2990250D" w14:textId="351B7C8E" w:rsidR="003645D4" w:rsidRPr="00E60C90" w:rsidRDefault="003645D4" w:rsidP="00077F12">
            <w:pPr>
              <w:spacing w:line="276" w:lineRule="auto"/>
              <w:ind w:firstLineChars="0" w:firstLine="0"/>
              <w:jc w:val="center"/>
              <w:rPr>
                <w:b/>
                <w:bCs/>
                <w:position w:val="-54"/>
                <w:sz w:val="36"/>
                <w:szCs w:val="36"/>
              </w:rPr>
            </w:pPr>
            <w:r w:rsidRPr="00E60C90">
              <w:rPr>
                <w:b/>
                <w:bCs/>
                <w:position w:val="-54"/>
                <w:sz w:val="36"/>
                <w:szCs w:val="36"/>
              </w:rPr>
              <w:t>导</w:t>
            </w:r>
            <w:r w:rsidRPr="00E60C90">
              <w:rPr>
                <w:b/>
                <w:bCs/>
                <w:position w:val="-54"/>
                <w:sz w:val="36"/>
                <w:szCs w:val="36"/>
              </w:rPr>
              <w:t xml:space="preserve">    </w:t>
            </w:r>
            <w:r w:rsidRPr="00E60C90">
              <w:rPr>
                <w:b/>
                <w:bCs/>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E60C90" w:rsidRDefault="00F70439" w:rsidP="00077F12">
            <w:pPr>
              <w:spacing w:line="276" w:lineRule="auto"/>
              <w:ind w:firstLineChars="0" w:firstLine="0"/>
              <w:jc w:val="center"/>
              <w:rPr>
                <w:position w:val="-54"/>
                <w:sz w:val="36"/>
                <w:szCs w:val="36"/>
              </w:rPr>
            </w:pPr>
            <w:r w:rsidRPr="00E60C90">
              <w:rPr>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Pr="00E60C90" w:rsidRDefault="00A52D4D" w:rsidP="00A52D4D">
      <w:pPr>
        <w:spacing w:line="240" w:lineRule="auto"/>
        <w:ind w:firstLineChars="0" w:firstLine="0"/>
        <w:jc w:val="center"/>
        <w:rPr>
          <w:rFonts w:ascii="宋体" w:hAnsi="宋体"/>
          <w:b/>
          <w:bCs/>
          <w:sz w:val="36"/>
          <w:szCs w:val="36"/>
        </w:rPr>
        <w:sectPr w:rsidR="00B436E8" w:rsidRPr="00E60C90" w:rsidSect="008170E8">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E60C90">
        <w:rPr>
          <w:rFonts w:ascii="宋体" w:hAnsi="宋体" w:hint="eastAsia"/>
          <w:b/>
          <w:bCs/>
          <w:sz w:val="36"/>
          <w:szCs w:val="36"/>
        </w:rPr>
        <w:t xml:space="preserve">定稿日期：      年    月    </w:t>
      </w:r>
      <w:r w:rsidRPr="00E60C90">
        <w:rPr>
          <w:rFonts w:ascii="宋体" w:hAnsi="宋体"/>
          <w:b/>
          <w:bCs/>
          <w:sz w:val="36"/>
          <w:szCs w:val="36"/>
        </w:rPr>
        <w:t xml:space="preserve"> </w:t>
      </w:r>
      <w:r w:rsidRPr="00E60C90">
        <w:rPr>
          <w:rFonts w:ascii="宋体" w:hAnsi="宋体" w:hint="eastAsia"/>
          <w:b/>
          <w:bCs/>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101C16F1" w:rsidR="008D249E" w:rsidRPr="008F099D" w:rsidRDefault="008D249E" w:rsidP="00E979EE">
      <w:pPr>
        <w:spacing w:after="240"/>
        <w:ind w:firstLineChars="0" w:firstLine="0"/>
        <w:jc w:val="left"/>
        <w:rPr>
          <w:szCs w:val="24"/>
        </w:rPr>
      </w:pPr>
      <w:r w:rsidRPr="008F099D">
        <w:rPr>
          <w:rFonts w:eastAsia="黑体"/>
          <w:szCs w:val="24"/>
        </w:rPr>
        <w:t>摘要：</w:t>
      </w:r>
      <w:r w:rsidR="00AE4AC6" w:rsidRPr="008F099D">
        <w:rPr>
          <w:szCs w:val="21"/>
        </w:rPr>
        <w:t>离子液体</w:t>
      </w:r>
      <w:r w:rsidR="00AE4AC6">
        <w:rPr>
          <w:szCs w:val="21"/>
        </w:rPr>
        <w:t>（</w:t>
      </w:r>
      <w:r w:rsidR="00AE4AC6" w:rsidRPr="008F099D">
        <w:rPr>
          <w:szCs w:val="21"/>
        </w:rPr>
        <w:t>ILs</w:t>
      </w:r>
      <w:r w:rsidR="00AE4AC6" w:rsidRPr="008F099D">
        <w:rPr>
          <w:szCs w:val="21"/>
        </w:rPr>
        <w:t>）因其独特的物理化学特性，</w:t>
      </w:r>
      <w:r w:rsidR="00AE4AC6">
        <w:rPr>
          <w:rFonts w:hint="eastAsia"/>
          <w:szCs w:val="21"/>
        </w:rPr>
        <w:t>被广泛运用于气体吸附和分离、染料敏化太阳能电池、有机合成和催化等多个领域</w:t>
      </w:r>
      <w:r w:rsidR="00AE4AC6" w:rsidRPr="008F099D">
        <w:rPr>
          <w:szCs w:val="21"/>
        </w:rPr>
        <w:t>，其通常由</w:t>
      </w:r>
      <w:r w:rsidR="00AE4AC6" w:rsidRPr="008F099D">
        <w:rPr>
          <w:szCs w:val="21"/>
        </w:rPr>
        <w:t>SN2</w:t>
      </w:r>
      <w:r w:rsidR="00AE4AC6" w:rsidRPr="008F099D">
        <w:rPr>
          <w:szCs w:val="21"/>
        </w:rPr>
        <w:t>反应制备。然而，长烷基链</w:t>
      </w:r>
      <w:r w:rsidR="00AE4AC6">
        <w:rPr>
          <w:rFonts w:hint="eastAsia"/>
          <w:szCs w:val="21"/>
        </w:rPr>
        <w:t>离子液体</w:t>
      </w:r>
      <w:r w:rsidR="00AE4AC6" w:rsidRPr="008F099D">
        <w:rPr>
          <w:szCs w:val="21"/>
        </w:rPr>
        <w:t>的合成通常耗时</w:t>
      </w:r>
      <w:r w:rsidR="00AE4AC6">
        <w:rPr>
          <w:rFonts w:hint="eastAsia"/>
          <w:szCs w:val="21"/>
        </w:rPr>
        <w:t>，</w:t>
      </w:r>
      <w:r w:rsidR="00AE4AC6" w:rsidRPr="008F099D">
        <w:rPr>
          <w:szCs w:val="21"/>
        </w:rPr>
        <w:t>且反应动力学信息有限</w:t>
      </w:r>
      <w:r w:rsidR="00AE4AC6">
        <w:rPr>
          <w:rFonts w:hint="eastAsia"/>
          <w:szCs w:val="21"/>
        </w:rPr>
        <w:t>，需要经过大量的试错实验才能得到理想的产物。因此，为了降低</w:t>
      </w:r>
      <w:r w:rsidR="00AE4AC6">
        <w:rPr>
          <w:rFonts w:hint="eastAsia"/>
          <w:szCs w:val="21"/>
        </w:rPr>
        <w:t>I</w:t>
      </w:r>
      <w:r w:rsidR="00AE4AC6">
        <w:rPr>
          <w:szCs w:val="21"/>
        </w:rPr>
        <w:t>Ls</w:t>
      </w:r>
      <w:r w:rsidR="00AE4AC6">
        <w:rPr>
          <w:rFonts w:hint="eastAsia"/>
          <w:szCs w:val="21"/>
        </w:rPr>
        <w:t>的合成成本，缩短材料开发周期，</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AE4AC6">
        <w:rPr>
          <w:rFonts w:hint="eastAsia"/>
          <w:szCs w:val="21"/>
        </w:rPr>
        <w:t>，基于</w:t>
      </w:r>
      <w:r w:rsidR="00AE4AC6" w:rsidRPr="008F099D">
        <w:rPr>
          <w:szCs w:val="21"/>
        </w:rPr>
        <w:t>离子液体</w:t>
      </w:r>
      <w:r w:rsidR="00AE4AC6">
        <w:rPr>
          <w:rFonts w:hint="eastAsia"/>
          <w:szCs w:val="21"/>
        </w:rPr>
        <w:t>的微观分布和结构特征，建立其与反应速率（</w:t>
      </w:r>
      <w:r w:rsidR="00AE4AC6">
        <w:rPr>
          <w:rFonts w:hint="eastAsia"/>
          <w:szCs w:val="21"/>
        </w:rPr>
        <w:t>K</w:t>
      </w:r>
      <w:r w:rsidR="00AE4AC6">
        <w:rPr>
          <w:rFonts w:hint="eastAsia"/>
          <w:szCs w:val="21"/>
        </w:rPr>
        <w:t>）之间的关系，</w:t>
      </w:r>
      <w:r w:rsidR="00594C02">
        <w:rPr>
          <w:rFonts w:hint="eastAsia"/>
          <w:szCs w:val="21"/>
        </w:rPr>
        <w:t>以</w:t>
      </w:r>
      <w:r w:rsidR="00AE4AC6">
        <w:rPr>
          <w:rFonts w:hint="eastAsia"/>
          <w:szCs w:val="21"/>
        </w:rPr>
        <w:t>识别影响反应的关键参数</w:t>
      </w:r>
      <w:r w:rsidR="00F50F4B" w:rsidRPr="008F099D">
        <w:rPr>
          <w:szCs w:val="21"/>
        </w:rPr>
        <w:t>，以达到指导</w:t>
      </w:r>
      <w:r w:rsidR="00AE4AC6">
        <w:rPr>
          <w:rFonts w:hint="eastAsia"/>
          <w:szCs w:val="21"/>
        </w:rPr>
        <w:t>实验合成和</w:t>
      </w:r>
      <w:r w:rsidR="00F50F4B" w:rsidRPr="008F099D">
        <w:rPr>
          <w:szCs w:val="21"/>
        </w:rPr>
        <w:t>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1FFC1BD"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w:t>
      </w:r>
      <w:r w:rsidR="0070250E">
        <w:rPr>
          <w:rFonts w:hint="eastAsia"/>
        </w:rPr>
        <w:t>离子液体</w:t>
      </w:r>
      <w:r w:rsidR="0070250E">
        <w:t>具有</w:t>
      </w:r>
      <w:r w:rsidR="0070250E">
        <w:rPr>
          <w:rFonts w:hint="eastAsia"/>
        </w:rPr>
        <w:t>丰富</w:t>
      </w:r>
      <w:r w:rsidR="0070250E">
        <w:t>的功能种类以及理论上无限的组合方式，因此可以通过</w:t>
      </w:r>
      <w:r w:rsidR="0070250E">
        <w:rPr>
          <w:rFonts w:hint="eastAsia"/>
        </w:rPr>
        <w:t>调控官能团或链长等特征满足</w:t>
      </w:r>
      <w:r w:rsidR="004C7D8F">
        <w:rPr>
          <w:rFonts w:hint="eastAsia"/>
        </w:rPr>
        <w:t>不同</w:t>
      </w:r>
      <w:r w:rsidRPr="008F099D">
        <w:t>应用</w:t>
      </w:r>
      <w:r w:rsidR="0070250E">
        <w:rPr>
          <w:rFonts w:hint="eastAsia"/>
        </w:rPr>
        <w:t>场景的需要</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w:t>
      </w:r>
      <w:r w:rsidR="0070250E">
        <w:rPr>
          <w:rFonts w:hint="eastAsia"/>
        </w:rPr>
        <w:t>（如</w:t>
      </w:r>
      <w:r w:rsidR="0070250E" w:rsidRPr="008F099D">
        <w:t>密度、电导率、表面张力和扩散系数</w:t>
      </w:r>
      <w:r w:rsidR="0070250E">
        <w:rPr>
          <w:rFonts w:hint="eastAsia"/>
        </w:rPr>
        <w:t>等）</w:t>
      </w:r>
      <w:r w:rsidR="00190D73">
        <w:rPr>
          <w:rFonts w:hint="eastAsia"/>
        </w:rPr>
        <w:t>有很大影响</w:t>
      </w:r>
      <w:r w:rsidRPr="008F099D">
        <w:t>。然而，合成具有长烷基链的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w:t>
      </w:r>
      <w:r w:rsidR="0070250E">
        <w:rPr>
          <w:rFonts w:hint="eastAsia"/>
        </w:rPr>
        <w:t>然而，</w:t>
      </w:r>
      <w:r w:rsidR="0070250E" w:rsidRPr="00B7228D">
        <w:rPr>
          <w:rFonts w:hint="eastAsia"/>
        </w:rPr>
        <w:t>关于</w:t>
      </w:r>
      <w:r w:rsidR="0070250E" w:rsidRPr="00B7228D">
        <w:t>IL</w:t>
      </w:r>
      <w:r w:rsidR="006B0C95" w:rsidRPr="00B7228D">
        <w:rPr>
          <w:rFonts w:hint="eastAsia"/>
        </w:rPr>
        <w:t>s</w:t>
      </w:r>
      <w:r w:rsidR="0070250E" w:rsidRPr="00B7228D">
        <w:rPr>
          <w:rFonts w:hint="eastAsia"/>
        </w:rPr>
        <w:t>合成过程中反应动力学参数信息不多</w:t>
      </w:r>
      <w:r w:rsidR="006B0C95" w:rsidRPr="00B7228D">
        <w:rPr>
          <w:sz w:val="21"/>
          <w:szCs w:val="16"/>
        </w:rPr>
        <w:fldChar w:fldCharType="begin"/>
      </w:r>
      <w:r w:rsidR="006B0C95" w:rsidRPr="00B7228D">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6B0C95" w:rsidRPr="00B7228D">
        <w:rPr>
          <w:sz w:val="21"/>
          <w:szCs w:val="16"/>
        </w:rPr>
        <w:fldChar w:fldCharType="separate"/>
      </w:r>
      <w:r w:rsidR="006B0C95" w:rsidRPr="00B7228D">
        <w:rPr>
          <w:noProof/>
          <w:sz w:val="21"/>
          <w:szCs w:val="16"/>
          <w:vertAlign w:val="superscript"/>
        </w:rPr>
        <w:t>[5]</w:t>
      </w:r>
      <w:r w:rsidR="006B0C95" w:rsidRPr="00B7228D">
        <w:rPr>
          <w:sz w:val="21"/>
          <w:szCs w:val="16"/>
        </w:rPr>
        <w:fldChar w:fldCharType="end"/>
      </w:r>
      <w:r w:rsidR="0070250E" w:rsidRPr="00B7228D">
        <w:rPr>
          <w:rFonts w:hint="eastAsia"/>
        </w:rPr>
        <w:t>，</w:t>
      </w:r>
      <w:r w:rsidR="006B0C95" w:rsidRPr="00B7228D">
        <w:rPr>
          <w:rFonts w:hint="eastAsia"/>
        </w:rPr>
        <w:t>并且测定</w:t>
      </w:r>
      <w:commentRangeStart w:id="0"/>
      <w:r w:rsidR="006B0C95" w:rsidRPr="00B7228D">
        <w:rPr>
          <w:rFonts w:hint="eastAsia"/>
        </w:rPr>
        <w:t>困难</w:t>
      </w:r>
      <w:commentRangeEnd w:id="0"/>
      <w:r w:rsidR="00B7228D">
        <w:rPr>
          <w:rStyle w:val="aff5"/>
        </w:rPr>
        <w:commentReference w:id="0"/>
      </w:r>
      <w:r w:rsidR="006B0C95" w:rsidRPr="00B7228D">
        <w:rPr>
          <w:rFonts w:hint="eastAsia"/>
        </w:rPr>
        <w:t>，而不同烷基链长度构成的</w:t>
      </w:r>
      <w:r w:rsidR="006B0C95" w:rsidRPr="00B7228D">
        <w:rPr>
          <w:rFonts w:hint="eastAsia"/>
        </w:rPr>
        <w:t>ILs</w:t>
      </w:r>
      <w:r w:rsidR="006B0C95" w:rsidRPr="00B7228D">
        <w:rPr>
          <w:rFonts w:hint="eastAsia"/>
        </w:rPr>
        <w:t>的合成反应动力学参数对工业过程有很大的指导性意义，故寻找一种能快速预测特定</w:t>
      </w:r>
      <w:r w:rsidR="006B0C95" w:rsidRPr="00B7228D">
        <w:rPr>
          <w:rFonts w:hint="eastAsia"/>
        </w:rPr>
        <w:t>ILs</w:t>
      </w:r>
      <w:r w:rsidR="006B0C95" w:rsidRPr="00B7228D">
        <w:rPr>
          <w:rFonts w:hint="eastAsia"/>
        </w:rPr>
        <w:t>合成动力学参数的方法至关重要。</w:t>
      </w:r>
    </w:p>
    <w:p w14:paraId="0F1FBBEA" w14:textId="19BF5193" w:rsidR="00CD1ECA" w:rsidRPr="008628D9" w:rsidRDefault="00CD1ECA" w:rsidP="001B14B6">
      <w:pPr>
        <w:ind w:firstLine="480"/>
      </w:pPr>
      <w:r w:rsidRPr="008F099D">
        <w:t>随着算法、</w:t>
      </w:r>
      <w:proofErr w:type="gramStart"/>
      <w:r w:rsidRPr="008F099D">
        <w:t>算力的</w:t>
      </w:r>
      <w:proofErr w:type="gramEnd"/>
      <w:r w:rsidRPr="008F099D">
        <w:t>不断进步，分子动力学</w:t>
      </w:r>
      <w:r w:rsidR="00B06485">
        <w:t>（</w:t>
      </w:r>
      <w:r w:rsidRPr="008F099D">
        <w:t>Molecule Dynamics</w:t>
      </w:r>
      <w:r w:rsidRPr="008F099D">
        <w:t>，</w:t>
      </w:r>
      <w:r w:rsidRPr="008F099D">
        <w:t>MD</w:t>
      </w:r>
      <w:r w:rsidRPr="008F099D">
        <w:t>）逐渐成为研究分子体系的强大工具。通过计算分子在时间序列上的运动，</w:t>
      </w:r>
      <w:r w:rsidR="002B1E84">
        <w:rPr>
          <w:rFonts w:hint="eastAsia"/>
        </w:rPr>
        <w:t>M</w:t>
      </w:r>
      <w:r w:rsidR="002B1E84">
        <w:t>D</w:t>
      </w:r>
      <w:r w:rsidRPr="008F099D">
        <w:t>可以进一步计算体系的热力学、动力学等性质，同时可以大幅度减少需要的湿实验量，也可用于预测难以用实验表征的现象，直观</w:t>
      </w:r>
      <w:r w:rsidR="006B0C95">
        <w:rPr>
          <w:rFonts w:hint="eastAsia"/>
        </w:rPr>
        <w:t>展示体系内部</w:t>
      </w:r>
      <w:r w:rsidRPr="008F099D">
        <w:t>发生的</w:t>
      </w:r>
      <w:r w:rsidR="006B0C95">
        <w:rPr>
          <w:rFonts w:hint="eastAsia"/>
        </w:rPr>
        <w:t>过程</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3678A22C"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w:t>
      </w:r>
      <w:r w:rsidR="00190D73">
        <w:rPr>
          <w:rFonts w:hint="eastAsia"/>
        </w:rPr>
        <w:lastRenderedPageBreak/>
        <w:t>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已有的反应速率湿实验结果中，回归模拟数据的反应速率等关键信息，为分子动力学模拟结果的解释和应用提供新的途径。这一方法可以大幅度降低实验量，同时给实验设计、工程设计等提供定量或定性数据。</w:t>
      </w:r>
    </w:p>
    <w:p w14:paraId="1D741831" w14:textId="2CB483F7" w:rsidR="00A52D4D" w:rsidRPr="00AF7924" w:rsidRDefault="00CD1ECA" w:rsidP="00AF7924">
      <w:pPr>
        <w:pStyle w:val="1"/>
      </w:pPr>
      <w:r w:rsidRPr="00AF7924">
        <w:t>文献综述</w:t>
      </w:r>
    </w:p>
    <w:p w14:paraId="45CA8632"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vanish/>
          <w:sz w:val="36"/>
          <w:szCs w:val="36"/>
        </w:rPr>
      </w:pPr>
    </w:p>
    <w:p w14:paraId="40EB0C1D"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vanish/>
          <w:sz w:val="36"/>
          <w:szCs w:val="36"/>
        </w:rPr>
      </w:pPr>
    </w:p>
    <w:p w14:paraId="701CFD15" w14:textId="323EDC45" w:rsidR="00CD1ECA" w:rsidRPr="00B7228D" w:rsidRDefault="00B7228D" w:rsidP="00B7228D">
      <w:pPr>
        <w:pStyle w:val="a2"/>
      </w:pPr>
      <w:r>
        <w:rPr>
          <w:rFonts w:hint="eastAsia"/>
        </w:rPr>
        <w:t xml:space="preserve"> </w:t>
      </w:r>
      <w:r w:rsidR="00CD1ECA" w:rsidRPr="00B7228D">
        <w:t>研究对象</w:t>
      </w:r>
    </w:p>
    <w:p w14:paraId="224A6CCC" w14:textId="60614085" w:rsidR="00AF7924" w:rsidRDefault="00CD1ECA" w:rsidP="00AF7924">
      <w:pPr>
        <w:pStyle w:val="af"/>
        <w:ind w:firstLine="480"/>
      </w:pPr>
      <w:commentRangeStart w:id="1"/>
      <w:commentRangeStart w:id="2"/>
      <w:r w:rsidRPr="008F099D">
        <w:t>本</w:t>
      </w:r>
      <w:commentRangeEnd w:id="1"/>
      <w:r w:rsidR="002B1E84">
        <w:rPr>
          <w:rStyle w:val="aff5"/>
        </w:rPr>
        <w:commentReference w:id="1"/>
      </w:r>
      <w:commentRangeEnd w:id="2"/>
      <w:r w:rsidR="00B7228D">
        <w:rPr>
          <w:rStyle w:val="aff5"/>
        </w:rPr>
        <w:commentReference w:id="2"/>
      </w:r>
      <w:r w:rsidRPr="008F099D">
        <w:t>分析方法基于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2B1E84">
        <w:rPr>
          <w:rFonts w:hint="eastAsia"/>
        </w:rPr>
        <w:t>ethane</w:t>
      </w:r>
      <w:r w:rsidR="00190D73">
        <w:t>）</w:t>
      </w:r>
      <w:r w:rsidR="00287D32">
        <w:rPr>
          <w:rFonts w:hint="eastAsia"/>
        </w:rPr>
        <w:t>，</w:t>
      </w:r>
      <w:r w:rsidR="00190D73" w:rsidRPr="008F099D">
        <w:t>乙基</w:t>
      </w:r>
      <w:r w:rsidR="00190D73">
        <w:t>（</w:t>
      </w:r>
      <w:r w:rsidR="002B1E84" w:rsidRPr="008F099D">
        <w:t>E</w:t>
      </w:r>
      <w:r w:rsidR="002B1E84">
        <w:t>thane</w:t>
      </w:r>
      <w:r w:rsidR="00190D73">
        <w:t>）</w:t>
      </w:r>
      <w:r w:rsidR="00287D32">
        <w:rPr>
          <w:rFonts w:hint="eastAsia"/>
        </w:rPr>
        <w:t>，</w:t>
      </w:r>
      <w:r w:rsidR="00190D73" w:rsidRPr="008F099D">
        <w:t>正丁基</w:t>
      </w:r>
      <w:r w:rsidR="00190D73">
        <w:t>（</w:t>
      </w:r>
      <w:r w:rsidR="00190D73" w:rsidRPr="008F099D">
        <w:t>B</w:t>
      </w:r>
      <w:r w:rsidR="002B1E84">
        <w:t>utane</w:t>
      </w:r>
      <w:r w:rsidR="00190D73">
        <w:t>）</w:t>
      </w:r>
      <w:r w:rsidRPr="008F099D">
        <w:t>。在实验中取得的结果表明，</w:t>
      </w:r>
      <w:r w:rsidR="002B1E84">
        <w:rPr>
          <w:rFonts w:hint="eastAsia"/>
        </w:rPr>
        <w:t>增长</w:t>
      </w:r>
      <w:r w:rsidRPr="008F099D">
        <w:t>硫氰酸酯的</w:t>
      </w:r>
      <w:r w:rsidR="00334051">
        <w:rPr>
          <w:rFonts w:hint="eastAsia"/>
        </w:rPr>
        <w:t>烷基链，会</w:t>
      </w:r>
      <w:r w:rsidR="002B1E84">
        <w:rPr>
          <w:rFonts w:hint="eastAsia"/>
        </w:rPr>
        <w:t>显著提高反应活化</w:t>
      </w:r>
      <w:r w:rsidR="00B7228D">
        <w:rPr>
          <w:rFonts w:hint="eastAsia"/>
        </w:rPr>
        <w:t>能</w:t>
      </w:r>
      <w:r w:rsidR="002B1E84">
        <w:rPr>
          <w:rFonts w:hint="eastAsia"/>
        </w:rPr>
        <w:t>，从而降低</w:t>
      </w:r>
      <w:r w:rsidR="00190D73">
        <w:rPr>
          <w:rFonts w:hint="eastAsia"/>
        </w:rPr>
        <w:t>反应的速率</w:t>
      </w:r>
      <w:r w:rsidRPr="008F099D">
        <w:t>。在</w:t>
      </w:r>
      <w:r w:rsidRPr="008F099D">
        <w:t>330 K</w:t>
      </w:r>
      <w:r w:rsidRPr="008F099D">
        <w:t>下，</w:t>
      </w:r>
      <w:proofErr w:type="spellStart"/>
      <w:r w:rsidRPr="008F099D">
        <w:t>MIm</w:t>
      </w:r>
      <w:proofErr w:type="spellEnd"/>
      <w:r w:rsidRPr="008F099D">
        <w:t>/</w:t>
      </w:r>
      <w:proofErr w:type="spellStart"/>
      <w:r w:rsidRPr="008F099D">
        <w:t>BuSCN</w:t>
      </w:r>
      <w:proofErr w:type="spellEnd"/>
      <w:r w:rsidRPr="008F099D">
        <w:t>系统的速率常数相比于</w:t>
      </w:r>
      <w:proofErr w:type="spellStart"/>
      <w:r w:rsidRPr="008F099D">
        <w:t>MIm</w:t>
      </w:r>
      <w:proofErr w:type="spellEnd"/>
      <w:r w:rsidRPr="008F099D">
        <w:t>/MeSCN</w:t>
      </w:r>
      <w:r w:rsidRPr="008F099D">
        <w:t>系统降低了</w:t>
      </w:r>
      <w:r w:rsidRPr="008F099D">
        <w:t>21</w:t>
      </w:r>
      <w:r w:rsidRPr="008F099D">
        <w:t>倍。</w:t>
      </w:r>
      <w:proofErr w:type="spellStart"/>
      <w:r w:rsidRPr="008F099D">
        <w:t>MIm</w:t>
      </w:r>
      <w:proofErr w:type="spellEnd"/>
      <w:r w:rsidRPr="008F099D">
        <w:t>/</w:t>
      </w:r>
      <w:proofErr w:type="spellStart"/>
      <w:r w:rsidRPr="008F099D">
        <w:t>BuSCN</w:t>
      </w:r>
      <w:proofErr w:type="spellEnd"/>
      <w:r w:rsidRPr="008F099D">
        <w:t>系统的活化能在</w:t>
      </w:r>
      <w:proofErr w:type="spellStart"/>
      <w:r w:rsidRPr="008F099D">
        <w:t>MIm</w:t>
      </w:r>
      <w:proofErr w:type="spellEnd"/>
      <w:r w:rsidRPr="008F099D">
        <w:t>/MeSCN</w:t>
      </w:r>
      <w:r w:rsidRPr="008F099D">
        <w:t>系统中增加了</w:t>
      </w:r>
      <w:r w:rsidRPr="008F099D">
        <w:t>27.5 kJ/mol</w:t>
      </w:r>
      <w:r w:rsidRPr="008F099D">
        <w:t>。在溶剂中进行的元动力学计算与实验得出的过渡态能</w:t>
      </w:r>
      <w:proofErr w:type="gramStart"/>
      <w:r w:rsidRPr="008F099D">
        <w:t>垒呈一致</w:t>
      </w:r>
      <w:proofErr w:type="gramEnd"/>
      <w:r w:rsidRPr="008F099D">
        <w:t>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AF7924">
      <w:pPr>
        <w:pStyle w:val="2"/>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9"/>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亲核试剂</w:t>
      </w:r>
      <w:proofErr w:type="gramEnd"/>
      <w:r w:rsidRPr="008F099D">
        <w:rPr>
          <w:color w:val="0D0D0D"/>
          <w:shd w:val="clear" w:color="auto" w:fill="FFFFFF"/>
        </w:rPr>
        <w:t>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AF7924">
      <w:pPr>
        <w:pStyle w:val="2"/>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AF7924">
      <w:pPr>
        <w:pStyle w:val="3"/>
      </w:pPr>
      <w:r w:rsidRPr="008F099D">
        <w:rPr>
          <w:shd w:val="clear" w:color="auto" w:fill="FFFFFF"/>
        </w:rPr>
        <w:t>经典分子动力学</w:t>
      </w:r>
    </w:p>
    <w:p w14:paraId="7B28F2D9" w14:textId="0C60970B"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00287D32">
        <w:rPr>
          <w:rFonts w:hint="eastAsia"/>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3038971B"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287D32">
        <w:rPr>
          <w:rFonts w:hint="eastAsia"/>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w:t>
      </w:r>
      <w:r w:rsidR="002B1E84">
        <w:rPr>
          <w:rFonts w:hint="eastAsia"/>
          <w:color w:val="333333"/>
          <w:spacing w:val="9"/>
          <w:shd w:val="clear" w:color="auto" w:fill="FFFFFF"/>
        </w:rPr>
        <w:t>力</w:t>
      </w:r>
      <w:r w:rsidRPr="008F099D">
        <w:rPr>
          <w:color w:val="333333"/>
          <w:spacing w:val="9"/>
          <w:shd w:val="clear" w:color="auto" w:fill="FFFFFF"/>
        </w:rPr>
        <w:t>的可以根据势函数</w:t>
      </w:r>
      <w:r w:rsidRPr="000E6052">
        <w:rPr>
          <w:i/>
          <w:color w:val="333333"/>
          <w:spacing w:val="9"/>
          <w:shd w:val="clear" w:color="auto" w:fill="FFFFFF"/>
          <w:rPrChange w:id="3" w:author="PC" w:date="2024-03-05T11:35:00Z">
            <w:rPr>
              <w:color w:val="333333"/>
              <w:spacing w:val="9"/>
              <w:shd w:val="clear" w:color="auto" w:fill="FFFFFF"/>
            </w:rPr>
          </w:rPrChange>
        </w:rPr>
        <w:t>U</w:t>
      </w:r>
      <w:r w:rsidRPr="008F099D">
        <w:rPr>
          <w:color w:val="333333"/>
          <w:spacing w:val="9"/>
          <w:shd w:val="clear" w:color="auto" w:fill="FFFFFF"/>
        </w:rPr>
        <w:t>的梯度求出</w:t>
      </w:r>
      <w:r w:rsidR="002B1E84">
        <w:rPr>
          <w:rFonts w:hint="eastAsia"/>
          <w:color w:val="333333"/>
          <w:spacing w:val="9"/>
          <w:shd w:val="clear" w:color="auto" w:fill="FFFFFF"/>
        </w:rPr>
        <w:t>（</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2B1E84">
        <w:rPr>
          <w:rFonts w:hint="eastAsia"/>
          <w:color w:val="333333"/>
          <w:spacing w:val="9"/>
          <w:shd w:val="clear" w:color="auto" w:fill="FFFFFF"/>
        </w:rPr>
        <w:t>）</w:t>
      </w:r>
      <w:r w:rsidRPr="008F099D">
        <w:rPr>
          <w:color w:val="333333"/>
          <w:spacing w:val="9"/>
          <w:shd w:val="clear" w:color="auto" w:fill="FFFFFF"/>
        </w:rPr>
        <w:t>。</w:t>
      </w:r>
      <w:r w:rsidRPr="00AF7CDF">
        <w:rPr>
          <w:i/>
          <w:iCs/>
          <w:color w:val="333333"/>
          <w:spacing w:val="9"/>
          <w:shd w:val="clear" w:color="auto" w:fill="FFFFFF"/>
        </w:rPr>
        <w:t>U</w:t>
      </w:r>
      <w:r w:rsidR="002B1E84" w:rsidRPr="00B7228D">
        <w:rPr>
          <w:rStyle w:val="aff5"/>
          <w:rFonts w:hint="eastAsia"/>
          <w:iCs/>
          <w:sz w:val="24"/>
          <w:szCs w:val="24"/>
          <w:rPrChange w:id="4" w:author="PC" w:date="2024-03-06T16:45:00Z">
            <w:rPr>
              <w:rStyle w:val="aff5"/>
              <w:rFonts w:hint="eastAsia"/>
              <w:i/>
              <w:iCs/>
            </w:rPr>
          </w:rPrChange>
        </w:rPr>
        <w:t>表示</w:t>
      </w:r>
      <w:r w:rsidRPr="008F099D">
        <w:rPr>
          <w:color w:val="333333"/>
          <w:spacing w:val="9"/>
          <w:shd w:val="clear" w:color="auto" w:fill="FFFFFF"/>
        </w:rPr>
        <w:t>所有原子位置的函数</w:t>
      </w:r>
      <w:r w:rsidR="00287D32">
        <w:rPr>
          <w:rFonts w:hint="eastAsia"/>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00B7228D">
        <w:rPr>
          <w:rFonts w:hint="eastAsia"/>
          <w:color w:val="0D0D0D"/>
          <w:shd w:val="clear" w:color="auto" w:fill="FFFFFF"/>
        </w:rPr>
        <w:t>为</w:t>
      </w:r>
      <w:r w:rsidR="002B1E84">
        <w:rPr>
          <w:rFonts w:hint="eastAsia"/>
          <w:color w:val="333333"/>
          <w:spacing w:val="9"/>
          <w:shd w:val="clear" w:color="auto" w:fill="FFFFFF"/>
        </w:rPr>
        <w:t>描述</w:t>
      </w:r>
      <w:r w:rsidR="00B7228D">
        <w:rPr>
          <w:rFonts w:hint="eastAsia"/>
          <w:color w:val="333333"/>
          <w:spacing w:val="9"/>
          <w:shd w:val="clear" w:color="auto" w:fill="FFFFFF"/>
        </w:rPr>
        <w:t>整个体系中所有</w:t>
      </w:r>
      <w:r w:rsidRPr="008F099D">
        <w:rPr>
          <w:color w:val="333333"/>
          <w:spacing w:val="9"/>
          <w:shd w:val="clear" w:color="auto" w:fill="FFFFFF"/>
        </w:rPr>
        <w:t>原子位置和速度</w:t>
      </w:r>
      <w:r w:rsidR="002B1E84">
        <w:rPr>
          <w:rFonts w:hint="eastAsia"/>
          <w:color w:val="333333"/>
          <w:spacing w:val="9"/>
          <w:shd w:val="clear" w:color="auto" w:fill="FFFFFF"/>
        </w:rPr>
        <w:t>的函数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40B2ADB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为了得到原子的运动</w:t>
      </w:r>
      <w:r w:rsidR="002B1E84">
        <w:rPr>
          <w:rFonts w:hint="eastAsia"/>
          <w:color w:val="333333"/>
          <w:spacing w:val="9"/>
          <w:shd w:val="clear" w:color="auto" w:fill="FFFFFF"/>
        </w:rPr>
        <w:t>轨迹</w:t>
      </w:r>
      <w:r w:rsidR="00B7228D">
        <w:rPr>
          <w:rFonts w:hint="eastAsia"/>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2B1E84">
        <w:rPr>
          <w:rFonts w:hint="eastAsia"/>
          <w:color w:val="333333"/>
          <w:spacing w:val="9"/>
          <w:shd w:val="clear" w:color="auto" w:fill="FFFFFF"/>
        </w:rPr>
        <w:t>所示</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时刻与</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479F32B6"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w:t>
      </w:r>
      <w:r w:rsidRPr="008F099D">
        <w:rPr>
          <w:color w:val="333333"/>
          <w:spacing w:val="9"/>
          <w:shd w:val="clear" w:color="auto" w:fill="FFFFFF"/>
        </w:rPr>
        <w:t>它不是一个</w:t>
      </w:r>
      <w:commentRangeStart w:id="5"/>
      <w:commentRangeStart w:id="6"/>
      <w:r w:rsidRPr="008F099D">
        <w:rPr>
          <w:color w:val="333333"/>
          <w:spacing w:val="9"/>
          <w:shd w:val="clear" w:color="auto" w:fill="FFFFFF"/>
        </w:rPr>
        <w:t>自启动算法</w:t>
      </w:r>
      <w:commentRangeEnd w:id="5"/>
      <w:r w:rsidR="000E6052">
        <w:rPr>
          <w:rStyle w:val="aff5"/>
        </w:rPr>
        <w:commentReference w:id="5"/>
      </w:r>
      <w:commentRangeEnd w:id="6"/>
      <w:r w:rsidR="009C5914">
        <w:rPr>
          <w:rStyle w:val="aff5"/>
        </w:rPr>
        <w:commentReference w:id="6"/>
      </w:r>
      <w:r w:rsidR="000B3F1D">
        <w:rPr>
          <w:rFonts w:hint="eastAsia"/>
          <w:color w:val="333333"/>
          <w:spacing w:val="9"/>
          <w:shd w:val="clear" w:color="auto" w:fill="FFFFFF"/>
        </w:rPr>
        <w:t>。由于</w:t>
      </w:r>
      <w:commentRangeStart w:id="7"/>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w:t>
      </w:r>
      <w:proofErr w:type="spellStart"/>
      <w:r w:rsidRPr="00FA67EC">
        <w:rPr>
          <w:color w:val="333333"/>
          <w:spacing w:val="9"/>
          <w:sz w:val="18"/>
          <w:szCs w:val="13"/>
          <w:shd w:val="clear" w:color="auto" w:fill="FFFFFF"/>
        </w:rPr>
        <w:t>δt</w:t>
      </w:r>
      <w:proofErr w:type="spellEnd"/>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commentRangeEnd w:id="7"/>
      <w:r w:rsidR="000E6052">
        <w:rPr>
          <w:rStyle w:val="aff5"/>
        </w:rPr>
        <w:commentReference w:id="7"/>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3F6608">
      <w:pPr>
        <w:pStyle w:val="3"/>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52B65ED1" w14:textId="77777777" w:rsidR="00B7228D"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inline distT="0" distB="0" distL="0" distR="0" wp14:anchorId="26018476" wp14:editId="787A97E4">
            <wp:extent cx="3896995" cy="6038215"/>
            <wp:effectExtent l="0" t="0" r="8255" b="635"/>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inline>
        </w:drawing>
      </w:r>
    </w:p>
    <w:p w14:paraId="226641C5" w14:textId="2F5E60DA" w:rsidR="00BA01F3"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274225">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B45D41">
      <w:pPr>
        <w:pStyle w:val="2"/>
      </w:pPr>
      <w:r>
        <w:rPr>
          <w:rFonts w:hint="eastAsia"/>
        </w:rPr>
        <w:t xml:space="preserve"> </w:t>
      </w:r>
      <w:r w:rsidR="003A20E7" w:rsidRPr="00B45D41">
        <w:t>卷积神经网络基本原理</w:t>
      </w:r>
    </w:p>
    <w:p w14:paraId="666D54EB" w14:textId="5C76249D"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w:t>
      </w:r>
      <w:commentRangeStart w:id="8"/>
      <w:commentRangeStart w:id="9"/>
      <w:r w:rsidRPr="008F099D">
        <w:rPr>
          <w:color w:val="0D0D0D"/>
          <w:shd w:val="clear" w:color="auto" w:fill="FFFFFF"/>
        </w:rPr>
        <w:t>NN</w:t>
      </w:r>
      <w:r w:rsidR="00B7228D">
        <w:rPr>
          <w:rFonts w:hint="eastAsia"/>
          <w:color w:val="0D0D0D"/>
          <w:shd w:val="clear" w:color="auto" w:fill="FFFFFF"/>
        </w:rPr>
        <w:t>具有独特的权重共享机制，依靠卷积</w:t>
      </w:r>
      <w:r w:rsidR="00B7228D">
        <w:rPr>
          <w:rFonts w:hint="eastAsia"/>
          <w:color w:val="0D0D0D"/>
          <w:shd w:val="clear" w:color="auto" w:fill="FFFFFF"/>
        </w:rPr>
        <w:t>-</w:t>
      </w:r>
      <w:r w:rsidR="00B7228D">
        <w:rPr>
          <w:color w:val="0D0D0D"/>
          <w:shd w:val="clear" w:color="auto" w:fill="FFFFFF"/>
        </w:rPr>
        <w:t>池化</w:t>
      </w:r>
      <w:r w:rsidR="00B7228D">
        <w:rPr>
          <w:rFonts w:hint="eastAsia"/>
          <w:color w:val="0D0D0D"/>
          <w:shd w:val="clear" w:color="auto" w:fill="FFFFFF"/>
        </w:rPr>
        <w:t>层处理信息，与</w:t>
      </w:r>
      <w:r w:rsidRPr="008F099D">
        <w:rPr>
          <w:color w:val="0D0D0D"/>
          <w:shd w:val="clear" w:color="auto" w:fill="FFFFFF"/>
        </w:rPr>
        <w:t>传统的全连接神经网络</w:t>
      </w:r>
      <w:r w:rsidR="00B06485">
        <w:rPr>
          <w:color w:val="0D0D0D"/>
          <w:shd w:val="clear" w:color="auto" w:fill="FFFFFF"/>
        </w:rPr>
        <w:t>（</w:t>
      </w:r>
      <w:r w:rsidR="00712FBC">
        <w:rPr>
          <w:color w:val="0D0D0D"/>
          <w:shd w:val="clear" w:color="auto" w:fill="FFFFFF"/>
        </w:rPr>
        <w:t>Full Connect</w:t>
      </w:r>
      <w:r w:rsidRPr="008F099D">
        <w:rPr>
          <w:color w:val="0D0D0D"/>
          <w:shd w:val="clear" w:color="auto" w:fill="FFFFFF"/>
        </w:rPr>
        <w:t>-NN</w:t>
      </w:r>
      <w:r w:rsidRPr="008F099D">
        <w:rPr>
          <w:color w:val="0D0D0D"/>
          <w:shd w:val="clear" w:color="auto" w:fill="FFFFFF"/>
        </w:rPr>
        <w:t>）有所不同</w:t>
      </w:r>
      <w:commentRangeEnd w:id="8"/>
      <w:r w:rsidR="002B1E84">
        <w:rPr>
          <w:rStyle w:val="aff5"/>
        </w:rPr>
        <w:commentReference w:id="8"/>
      </w:r>
      <w:commentRangeEnd w:id="9"/>
      <w:r w:rsidR="00B7228D">
        <w:rPr>
          <w:rStyle w:val="aff5"/>
        </w:rPr>
        <w:commentReference w:id="9"/>
      </w:r>
      <w:r w:rsidRPr="008F099D">
        <w:rPr>
          <w:color w:val="0D0D0D"/>
          <w:shd w:val="clear" w:color="auto" w:fill="FFFFFF"/>
        </w:rPr>
        <w:t>。卷积神经网络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w:t>
      </w:r>
      <w:r w:rsidRPr="008F099D">
        <w:rPr>
          <w:color w:val="0D0D0D"/>
          <w:shd w:val="clear" w:color="auto" w:fill="FFFFFF"/>
        </w:rPr>
        <w:lastRenderedPageBreak/>
        <w:t>通过</w:t>
      </w:r>
      <w:proofErr w:type="gramStart"/>
      <w:r w:rsidRPr="008F099D">
        <w:rPr>
          <w:color w:val="0D0D0D"/>
          <w:shd w:val="clear" w:color="auto" w:fill="FFFFFF"/>
        </w:rPr>
        <w:t>池化层降低</w:t>
      </w:r>
      <w:proofErr w:type="gramEnd"/>
      <w:r w:rsidRPr="008F099D">
        <w:rPr>
          <w:color w:val="0D0D0D"/>
          <w:shd w:val="clear" w:color="auto" w:fill="FFFFFF"/>
        </w:rPr>
        <w:t>特征的空间维度。这种结构使得</w:t>
      </w:r>
      <w:r w:rsidRPr="008F099D">
        <w:rPr>
          <w:color w:val="0D0D0D"/>
          <w:shd w:val="clear" w:color="auto" w:fill="FFFFFF"/>
        </w:rPr>
        <w:t>CNN</w:t>
      </w:r>
      <w:r w:rsidRPr="008F099D">
        <w:rPr>
          <w:color w:val="0D0D0D"/>
          <w:shd w:val="clear" w:color="auto" w:fill="FFFFFF"/>
        </w:rPr>
        <w:t>在图像分类、目标检测</w:t>
      </w:r>
      <w:r w:rsidR="00712FBC">
        <w:rPr>
          <w:rFonts w:hint="eastAsia"/>
          <w:color w:val="0D0D0D"/>
          <w:shd w:val="clear" w:color="auto" w:fill="FFFFFF"/>
        </w:rPr>
        <w:t>、数据回归</w:t>
      </w:r>
      <w:r w:rsidRPr="008F099D">
        <w:rPr>
          <w:color w:val="0D0D0D"/>
          <w:shd w:val="clear" w:color="auto" w:fill="FFFFFF"/>
        </w:rPr>
        <w:t>等领域表现出色。在本研究中，我们建立了一个</w:t>
      </w:r>
      <w:r w:rsidRPr="008F099D">
        <w:rPr>
          <w:color w:val="0D0D0D"/>
          <w:shd w:val="clear" w:color="auto" w:fill="FFFFFF"/>
        </w:rPr>
        <w:t>3D-CNN</w:t>
      </w:r>
      <w:r w:rsidRPr="008F099D">
        <w:rPr>
          <w:color w:val="0D0D0D"/>
          <w:shd w:val="clear" w:color="auto" w:fill="FFFFFF"/>
        </w:rPr>
        <w:t>来分析三维的模拟盒。</w:t>
      </w:r>
    </w:p>
    <w:p w14:paraId="0B5FAB78" w14:textId="109DC80B"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w:t>
      </w:r>
      <w:r w:rsidR="00712FBC">
        <w:rPr>
          <w:rFonts w:hint="eastAsia"/>
          <w:color w:val="0D0D0D"/>
          <w:shd w:val="clear" w:color="auto" w:fill="FFFFFF"/>
        </w:rPr>
        <w:t>都被训练，</w:t>
      </w:r>
      <w:r w:rsidRPr="008F099D">
        <w:rPr>
          <w:color w:val="0D0D0D"/>
          <w:shd w:val="clear" w:color="auto" w:fill="FFFFFF"/>
        </w:rPr>
        <w:t>以从输入中提取特征。步幅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w:t>
      </w:r>
      <w:r w:rsidR="00712FBC">
        <w:rPr>
          <w:rFonts w:hint="eastAsia"/>
          <w:color w:val="0D0D0D"/>
          <w:shd w:val="clear" w:color="auto" w:fill="FFFFFF"/>
        </w:rPr>
        <w:t>卷积核</w:t>
      </w:r>
      <w:r w:rsidRPr="008F099D">
        <w:rPr>
          <w:color w:val="0D0D0D"/>
          <w:shd w:val="clear" w:color="auto" w:fill="FFFFFF"/>
        </w:rPr>
        <w:t>每次移动的步长大小</w:t>
      </w:r>
      <w:r w:rsidR="00712FBC">
        <w:rPr>
          <w:rFonts w:hint="eastAsia"/>
          <w:color w:val="0D0D0D"/>
          <w:shd w:val="clear" w:color="auto" w:fill="FFFFFF"/>
        </w:rPr>
        <w:t>，</w:t>
      </w:r>
      <w:r w:rsidRPr="008F099D">
        <w:rPr>
          <w:color w:val="0D0D0D"/>
          <w:shd w:val="clear" w:color="auto" w:fill="FFFFFF"/>
        </w:rPr>
        <w:t>例如，步幅为</w:t>
      </w:r>
      <w:r w:rsidRPr="008F099D">
        <w:rPr>
          <w:color w:val="0D0D0D"/>
          <w:shd w:val="clear" w:color="auto" w:fill="FFFFFF"/>
        </w:rPr>
        <w:t>1</w:t>
      </w:r>
      <w:r w:rsidRPr="008F099D">
        <w:rPr>
          <w:color w:val="0D0D0D"/>
          <w:shd w:val="clear" w:color="auto" w:fill="FFFFFF"/>
        </w:rPr>
        <w:t>表示</w:t>
      </w:r>
      <w:r w:rsidR="00712FBC">
        <w:rPr>
          <w:rFonts w:hint="eastAsia"/>
          <w:color w:val="0D0D0D"/>
          <w:shd w:val="clear" w:color="auto" w:fill="FFFFFF"/>
        </w:rPr>
        <w:t>卷积</w:t>
      </w:r>
      <w:proofErr w:type="gramStart"/>
      <w:r w:rsidR="00712FBC">
        <w:rPr>
          <w:rFonts w:hint="eastAsia"/>
          <w:color w:val="0D0D0D"/>
          <w:shd w:val="clear" w:color="auto" w:fill="FFFFFF"/>
        </w:rPr>
        <w:t>核</w:t>
      </w:r>
      <w:r w:rsidRPr="008F099D">
        <w:rPr>
          <w:color w:val="0D0D0D"/>
          <w:shd w:val="clear" w:color="auto" w:fill="FFFFFF"/>
        </w:rPr>
        <w:t>逐体素</w:t>
      </w:r>
      <w:proofErr w:type="gramEnd"/>
      <w:r w:rsidRPr="008F099D">
        <w:rPr>
          <w:color w:val="0D0D0D"/>
          <w:shd w:val="clear" w:color="auto" w:fill="FFFFFF"/>
        </w:rPr>
        <w:t>扫描体积。为了保持输出的空间大小，使用</w:t>
      </w:r>
      <w:proofErr w:type="gramStart"/>
      <w:r w:rsidRPr="008F099D">
        <w:rPr>
          <w:color w:val="0D0D0D"/>
          <w:shd w:val="clear" w:color="auto" w:fill="FFFFFF"/>
        </w:rPr>
        <w:t>零值体素</w:t>
      </w:r>
      <w:proofErr w:type="gramEnd"/>
      <w:r w:rsidRPr="008F099D">
        <w:rPr>
          <w:color w:val="0D0D0D"/>
          <w:shd w:val="clear" w:color="auto" w:fill="FFFFFF"/>
        </w:rPr>
        <w:t>填充输入。如果</w:t>
      </w:r>
      <w:r w:rsidR="00712FBC">
        <w:rPr>
          <w:rFonts w:hint="eastAsia"/>
          <w:color w:val="0D0D0D"/>
          <w:shd w:val="clear" w:color="auto" w:fill="FFFFFF"/>
        </w:rPr>
        <w:t>设置步幅为</w:t>
      </w:r>
      <w:r w:rsidR="00712FBC">
        <w:rPr>
          <w:rFonts w:hint="eastAsia"/>
          <w:color w:val="0D0D0D"/>
          <w:shd w:val="clear" w:color="auto" w:fill="FFFFFF"/>
        </w:rPr>
        <w:t>1</w:t>
      </w:r>
      <w:r w:rsidR="00712FBC">
        <w:rPr>
          <w:rFonts w:hint="eastAsia"/>
          <w:color w:val="0D0D0D"/>
          <w:shd w:val="clear" w:color="auto" w:fill="FFFFFF"/>
        </w:rPr>
        <w:t>，</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w:t>
      </w:r>
      <w:proofErr w:type="gramStart"/>
      <w:r w:rsidRPr="008F099D">
        <w:rPr>
          <w:color w:val="0D0D0D"/>
          <w:shd w:val="clear" w:color="auto" w:fill="FFFFFF"/>
        </w:rPr>
        <w:t>体素值进行</w:t>
      </w:r>
      <w:proofErr w:type="gramEnd"/>
      <w:r w:rsidRPr="008F099D">
        <w:rPr>
          <w:color w:val="0D0D0D"/>
          <w:shd w:val="clear" w:color="auto" w:fill="FFFFFF"/>
        </w:rPr>
        <w:t>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w:t>
      </w:r>
      <w:r w:rsidR="00B7228D" w:rsidRPr="00B7228D">
        <w:rPr>
          <w:rFonts w:hint="eastAsia"/>
          <w:color w:val="0D0D0D"/>
          <w:shd w:val="clear" w:color="auto" w:fill="FFFFFF"/>
        </w:rPr>
        <w:t>三维最大池化层的操作方式</w:t>
      </w:r>
      <w:r w:rsidRPr="008F099D">
        <w:rPr>
          <w:color w:val="0D0D0D"/>
          <w:shd w:val="clear" w:color="auto" w:fill="FFFFFF"/>
        </w:rPr>
        <w:t>。激活</w:t>
      </w:r>
      <w:proofErr w:type="gramStart"/>
      <w:r w:rsidRPr="008F099D">
        <w:rPr>
          <w:color w:val="0D0D0D"/>
          <w:shd w:val="clear" w:color="auto" w:fill="FFFFFF"/>
        </w:rPr>
        <w:t>层用于</w:t>
      </w:r>
      <w:proofErr w:type="gramEnd"/>
      <w:r w:rsidRPr="008F099D">
        <w:rPr>
          <w:color w:val="0D0D0D"/>
          <w:shd w:val="clear" w:color="auto" w:fill="FFFFFF"/>
        </w:rPr>
        <w:t>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 xml:space="preserve">Rectified Linear Unit, </w:t>
      </w:r>
      <w:proofErr w:type="spellStart"/>
      <w:r w:rsidRPr="008F099D">
        <w:rPr>
          <w:color w:val="0D0D0D"/>
          <w:shd w:val="clear" w:color="auto" w:fill="FFFFFF"/>
        </w:rPr>
        <w:t>ReLU</w:t>
      </w:r>
      <w:proofErr w:type="spellEnd"/>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w:t>
      </w:r>
      <w:r w:rsidR="007C5806" w:rsidRPr="008F099D" w:rsidDel="007C5806">
        <w:rPr>
          <w:color w:val="0D0D0D"/>
          <w:shd w:val="clear" w:color="auto" w:fill="FFFFFF"/>
        </w:rPr>
        <w:t xml:space="preserve"> </w:t>
      </w:r>
      <w:proofErr w:type="spellStart"/>
      <w:r w:rsidRPr="008F099D">
        <w:rPr>
          <w:color w:val="0D0D0D"/>
          <w:shd w:val="clear" w:color="auto" w:fill="FFFFFF"/>
        </w:rPr>
        <w:t>ReLU</w:t>
      </w:r>
      <w:proofErr w:type="spellEnd"/>
      <w:r w:rsidR="007C5806" w:rsidRPr="008F099D">
        <w:rPr>
          <w:color w:val="0D0D0D"/>
          <w:shd w:val="clear" w:color="auto" w:fill="FFFFFF"/>
        </w:rPr>
        <w:t>由于</w:t>
      </w:r>
      <w:r w:rsidR="007C5806">
        <w:rPr>
          <w:rFonts w:hint="eastAsia"/>
          <w:color w:val="0D0D0D"/>
          <w:shd w:val="clear" w:color="auto" w:fill="FFFFFF"/>
        </w:rPr>
        <w:t>其</w:t>
      </w:r>
      <w:r w:rsidRPr="008F099D">
        <w:rPr>
          <w:color w:val="0D0D0D"/>
          <w:shd w:val="clear" w:color="auto" w:fill="FFFFFF"/>
        </w:rPr>
        <w:t>算术运算</w:t>
      </w:r>
      <w:r w:rsidR="007C5806">
        <w:rPr>
          <w:rFonts w:hint="eastAsia"/>
          <w:color w:val="0D0D0D"/>
          <w:shd w:val="clear" w:color="auto" w:fill="FFFFFF"/>
        </w:rPr>
        <w:t>成本较低</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w:t>
      </w:r>
      <w:r w:rsidR="00B7228D">
        <w:rPr>
          <w:rFonts w:hint="eastAsia"/>
          <w:color w:val="0D0D0D"/>
          <w:shd w:val="clear" w:color="auto" w:fill="FFFFFF"/>
        </w:rPr>
        <w:t>而</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0F88EFCA" w:rsidR="003A20E7" w:rsidRPr="008F099D" w:rsidRDefault="003A20E7" w:rsidP="00B7228D">
      <w:pPr>
        <w:ind w:firstLineChars="0" w:firstLine="480"/>
        <w:jc w:val="left"/>
        <w:rPr>
          <w:color w:val="0D0D0D"/>
          <w:shd w:val="clear" w:color="auto" w:fill="FFFFFF"/>
        </w:rPr>
      </w:pPr>
      <w:r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r w:rsidR="00B7228D" w:rsidRPr="008F099D">
        <w:rPr>
          <w:noProof/>
          <w:shd w:val="clear" w:color="auto" w:fill="FFFFFF"/>
        </w:rPr>
        <w:drawing>
          <wp:inline distT="0" distB="0" distL="0" distR="0" wp14:anchorId="1363D860" wp14:editId="6AA8E062">
            <wp:extent cx="5813888" cy="1582615"/>
            <wp:effectExtent l="0" t="0" r="0" b="0"/>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2922" cy="1585074"/>
                    </a:xfrm>
                    <a:prstGeom prst="rect">
                      <a:avLst/>
                    </a:prstGeom>
                  </pic:spPr>
                </pic:pic>
              </a:graphicData>
            </a:graphic>
          </wp:inline>
        </w:drawing>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AF7924">
      <w:pPr>
        <w:pStyle w:val="2"/>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089B3F18"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w:t>
      </w:r>
      <w:r w:rsidR="002D6641">
        <w:rPr>
          <w:rFonts w:hint="eastAsia"/>
          <w:color w:val="0D0D0D"/>
          <w:shd w:val="clear" w:color="auto" w:fill="FFFFFF"/>
        </w:rPr>
        <w:t>整个体系中共溶剂的浓度</w:t>
      </w:r>
      <w:r w:rsidRPr="008F099D">
        <w:rPr>
          <w:color w:val="0D0D0D"/>
          <w:shd w:val="clear" w:color="auto" w:fill="FFFFFF"/>
        </w:rPr>
        <w:t>。正的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24179456" w:rsidR="003A20E7" w:rsidRPr="008F099D" w:rsidRDefault="003A20E7">
      <w:pPr>
        <w:ind w:firstLine="480"/>
        <w:rPr>
          <w:color w:val="0D0D0D"/>
          <w:shd w:val="clear" w:color="auto" w:fill="FFFFFF"/>
        </w:rPr>
      </w:pPr>
      <w:r w:rsidRPr="008F099D">
        <w:rPr>
          <w:color w:val="0D0D0D"/>
          <w:shd w:val="clear" w:color="auto" w:fill="FFFFFF"/>
        </w:rPr>
        <w:t>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00BA17DD" w:rsidRPr="00BA17DD">
        <w:rPr>
          <w:rFonts w:hint="eastAsia"/>
          <w:iCs/>
          <w:color w:val="0D0D0D"/>
          <w:shd w:val="clear" w:color="auto" w:fill="FFFFFF"/>
          <w:rPrChange w:id="10" w:author="PC" w:date="2024-03-06T17:01:00Z">
            <w:rPr>
              <w:rFonts w:hint="eastAsia"/>
              <w:i/>
              <w:iCs/>
              <w:color w:val="0D0D0D"/>
              <w:shd w:val="clear" w:color="auto" w:fill="FFFFFF"/>
            </w:rPr>
          </w:rPrChange>
        </w:rPr>
        <w:t>作</w:t>
      </w:r>
      <w:r w:rsidRPr="008F099D">
        <w:rPr>
          <w:color w:val="0D0D0D"/>
          <w:shd w:val="clear" w:color="auto" w:fill="FFFFFF"/>
        </w:rPr>
        <w:t>为</w:t>
      </w:r>
      <w:r w:rsidR="00BA17DD">
        <w:rPr>
          <w:rFonts w:hint="eastAsia"/>
          <w:color w:val="0D0D0D"/>
          <w:shd w:val="clear" w:color="auto" w:fill="FFFFFF"/>
        </w:rPr>
        <w:t>另一</w:t>
      </w:r>
      <w:r w:rsidRPr="008F099D">
        <w:rPr>
          <w:color w:val="0D0D0D"/>
          <w:shd w:val="clear" w:color="auto" w:fill="FFFFFF"/>
        </w:rPr>
        <w:t>个描述符</w:t>
      </w:r>
      <w:r w:rsidR="00BA17DD">
        <w:rPr>
          <w:rFonts w:hint="eastAsia"/>
          <w:color w:val="0D0D0D"/>
          <w:shd w:val="clear" w:color="auto" w:fill="FFFFFF"/>
        </w:rPr>
        <w:t>（如式</w:t>
      </w:r>
      <w:r w:rsidR="00BA17DD">
        <w:rPr>
          <w:rFonts w:hint="eastAsia"/>
          <w:color w:val="0D0D0D"/>
          <w:shd w:val="clear" w:color="auto" w:fill="FFFFFF"/>
        </w:rPr>
        <w:t>2</w:t>
      </w:r>
      <w:r w:rsidR="00BA17DD">
        <w:rPr>
          <w:color w:val="0D0D0D"/>
          <w:shd w:val="clear" w:color="auto" w:fill="FFFFFF"/>
        </w:rPr>
        <w:t>-6</w:t>
      </w:r>
      <w:r w:rsidR="00BA17DD">
        <w:rPr>
          <w:rFonts w:hint="eastAsia"/>
          <w:color w:val="0D0D0D"/>
          <w:shd w:val="clear" w:color="auto" w:fill="FFFFFF"/>
        </w:rPr>
        <w:t>所示）</w:t>
      </w:r>
      <w:r w:rsidR="00B7228D">
        <w:rPr>
          <w:rFonts w:hint="eastAsia"/>
          <w:color w:val="0D0D0D"/>
          <w:shd w:val="clear" w:color="auto" w:fill="FFFFFF"/>
        </w:rPr>
        <w:t>，</w:t>
      </w:r>
      <w:r w:rsidRPr="008F099D">
        <w:rPr>
          <w:color w:val="0D0D0D"/>
          <w:shd w:val="clear" w:color="auto" w:fill="FFFFFF"/>
        </w:rPr>
        <w:t>用于</w:t>
      </w:r>
      <w:r w:rsidR="00BA17DD">
        <w:rPr>
          <w:rFonts w:hint="eastAsia"/>
          <w:color w:val="0D0D0D"/>
          <w:shd w:val="clear" w:color="auto" w:fill="FFFFFF"/>
        </w:rPr>
        <w:t>量化</w:t>
      </w:r>
      <w:r w:rsidRPr="008F099D">
        <w:rPr>
          <w:color w:val="0D0D0D"/>
          <w:shd w:val="clear" w:color="auto" w:fill="FFFFFF"/>
        </w:rPr>
        <w:t>混合溶剂体系中水与反应物结合的强度。</w:t>
      </w:r>
      <w:r w:rsidR="009C5914">
        <w:rPr>
          <w:rFonts w:hint="eastAsia"/>
          <w:color w:val="0D0D0D"/>
          <w:shd w:val="clear" w:color="auto" w:fill="FFFFFF"/>
        </w:rPr>
        <w:t>作者团队</w:t>
      </w:r>
      <w:r w:rsidR="007C5806">
        <w:rPr>
          <w:rFonts w:hint="eastAsia"/>
          <w:color w:val="0D0D0D"/>
          <w:shd w:val="clear" w:color="auto" w:fill="FFFFFF"/>
        </w:rPr>
        <w:t>认为</w:t>
      </w:r>
      <w:r w:rsidR="00B7228D">
        <w:rPr>
          <w:rFonts w:hint="eastAsia"/>
          <w:color w:val="0D0D0D"/>
          <w:shd w:val="clear" w:color="auto" w:fill="FFFFFF"/>
        </w:rPr>
        <w:t>，</w:t>
      </w:r>
      <w:r w:rsidR="007C5806">
        <w:rPr>
          <w:rFonts w:hint="eastAsia"/>
          <w:color w:val="0D0D0D"/>
          <w:shd w:val="clear" w:color="auto" w:fill="FFFFFF"/>
        </w:rPr>
        <w:t>如果混合溶剂体系中共溶剂浓度较大，会让</w:t>
      </w:r>
      <w:r w:rsidR="007C5806">
        <w:rPr>
          <w:rFonts w:hint="eastAsia"/>
          <w:color w:val="0D0D0D"/>
          <w:shd w:val="clear" w:color="auto" w:fill="FFFFFF"/>
        </w:rPr>
        <w:t>H</w:t>
      </w:r>
      <w:r w:rsidR="007C5806" w:rsidRPr="00BA17DD">
        <w:rPr>
          <w:color w:val="0D0D0D"/>
          <w:shd w:val="clear" w:color="auto" w:fill="FFFFFF"/>
          <w:vertAlign w:val="subscript"/>
          <w:rPrChange w:id="11" w:author="PC" w:date="2024-03-06T17:01:00Z">
            <w:rPr>
              <w:color w:val="0D0D0D"/>
              <w:shd w:val="clear" w:color="auto" w:fill="FFFFFF"/>
            </w:rPr>
          </w:rPrChange>
        </w:rPr>
        <w:t>2</w:t>
      </w:r>
      <w:r w:rsidR="007C5806">
        <w:rPr>
          <w:color w:val="0D0D0D"/>
          <w:shd w:val="clear" w:color="auto" w:fill="FFFFFF"/>
        </w:rPr>
        <w:t>O</w:t>
      </w:r>
      <w:r w:rsidR="007C5806">
        <w:rPr>
          <w:rFonts w:hint="eastAsia"/>
          <w:color w:val="0D0D0D"/>
          <w:shd w:val="clear" w:color="auto" w:fill="FFFFFF"/>
        </w:rPr>
        <w:t>分子在反应物周围聚集，使得</w:t>
      </w:r>
      <w:r w:rsidRPr="008F099D">
        <w:rPr>
          <w:color w:val="0D0D0D"/>
          <w:shd w:val="clear" w:color="auto" w:fill="FFFFFF"/>
        </w:rPr>
        <w:t>水与反应物之间的氢键</w:t>
      </w:r>
      <w:r w:rsidR="007C5806">
        <w:rPr>
          <w:rFonts w:hint="eastAsia"/>
          <w:color w:val="0D0D0D"/>
          <w:shd w:val="clear" w:color="auto" w:fill="FFFFFF"/>
        </w:rPr>
        <w:t>保持时间更长，</w:t>
      </w:r>
      <w:r w:rsidR="00AB38D7">
        <w:rPr>
          <w:rFonts w:hint="eastAsia"/>
          <w:color w:val="0D0D0D"/>
          <w:shd w:val="clear" w:color="auto" w:fill="FFFFFF"/>
        </w:rPr>
        <w:t>这</w:t>
      </w:r>
      <w:r w:rsidR="007C5806">
        <w:rPr>
          <w:rFonts w:hint="eastAsia"/>
          <w:color w:val="0D0D0D"/>
          <w:shd w:val="clear" w:color="auto" w:fill="FFFFFF"/>
        </w:rPr>
        <w:t>有效地降低了反应的</w:t>
      </w:r>
      <w:r w:rsidRPr="008F099D">
        <w:rPr>
          <w:color w:val="0D0D0D"/>
          <w:shd w:val="clear" w:color="auto" w:fill="FFFFFF"/>
        </w:rPr>
        <w:t>过渡态</w:t>
      </w:r>
      <w:r w:rsidR="007C5806">
        <w:rPr>
          <w:rFonts w:hint="eastAsia"/>
          <w:color w:val="0D0D0D"/>
          <w:shd w:val="clear" w:color="auto" w:fill="FFFFFF"/>
        </w:rPr>
        <w:t>能垒</w:t>
      </w:r>
      <w:r w:rsidR="00AB38D7">
        <w:rPr>
          <w:rFonts w:hint="eastAsia"/>
          <w:color w:val="0D0D0D"/>
          <w:shd w:val="clear" w:color="auto" w:fill="FFFFFF"/>
        </w:rPr>
        <w:t>，</w:t>
      </w:r>
      <w:r w:rsidR="007C5806">
        <w:rPr>
          <w:rFonts w:hint="eastAsia"/>
          <w:color w:val="0D0D0D"/>
          <w:shd w:val="clear" w:color="auto" w:fill="FFFFFF"/>
        </w:rPr>
        <w:t>并提高了</w:t>
      </w:r>
      <w:r w:rsidRPr="008F099D">
        <w:rPr>
          <w:color w:val="0D0D0D"/>
          <w:shd w:val="clear" w:color="auto" w:fill="FFFFFF"/>
        </w:rPr>
        <w:t>反应速率</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359A0FC0" w:rsidR="003A20E7" w:rsidRPr="008F099D" w:rsidRDefault="003A20E7" w:rsidP="001B14B6">
      <w:pPr>
        <w:ind w:firstLine="480"/>
        <w:rPr>
          <w:color w:val="0D0D0D"/>
          <w:shd w:val="clear" w:color="auto" w:fill="FFFFFF"/>
        </w:rPr>
      </w:pPr>
      <w:r w:rsidRPr="008F099D">
        <w:rPr>
          <w:color w:val="0D0D0D"/>
          <w:shd w:val="clear" w:color="auto" w:fill="FFFFFF"/>
        </w:rPr>
        <w:t>可及表面积中羟基占</w:t>
      </w:r>
      <w:r w:rsidR="00AB38D7">
        <w:rPr>
          <w:rFonts w:hint="eastAsia"/>
          <w:color w:val="0D0D0D"/>
          <w:shd w:val="clear" w:color="auto" w:fill="FFFFFF"/>
        </w:rPr>
        <w:t>比</w:t>
      </w:r>
      <w:r w:rsidRPr="00EB5D43">
        <w:rPr>
          <w:i/>
          <w:iCs/>
          <w:color w:val="0D0D0D"/>
          <w:shd w:val="clear" w:color="auto" w:fill="FFFFFF"/>
        </w:rPr>
        <w:t>δ</w:t>
      </w:r>
      <w:r w:rsidR="00AB38D7" w:rsidRPr="00AB38D7">
        <w:rPr>
          <w:rFonts w:hint="eastAsia"/>
          <w:color w:val="0D0D0D"/>
          <w:shd w:val="clear" w:color="auto" w:fill="FFFFFF"/>
        </w:rPr>
        <w:t>来</w:t>
      </w:r>
      <w:r w:rsidR="00E421A1">
        <w:rPr>
          <w:rFonts w:hint="eastAsia"/>
          <w:color w:val="0D0D0D"/>
          <w:shd w:val="clear" w:color="auto" w:fill="FFFFFF"/>
        </w:rPr>
        <w:t>表示</w:t>
      </w:r>
      <w:r w:rsidRPr="008F099D">
        <w:rPr>
          <w:color w:val="0D0D0D"/>
          <w:shd w:val="clear" w:color="auto" w:fill="FFFFFF"/>
        </w:rPr>
        <w:t>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93E450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=A+B(Γ)+C(τ)+D(δ)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10F9218D"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w:t>
      </w:r>
      <w:r w:rsidR="00E421A1">
        <w:rPr>
          <w:rFonts w:hint="eastAsia"/>
          <w:color w:val="0D0D0D"/>
          <w:shd w:val="clear" w:color="auto" w:fill="FFFFFF"/>
        </w:rPr>
        <w:t>、</w:t>
      </w:r>
      <w:r w:rsidR="00EF3563">
        <w:rPr>
          <w:color w:val="0D0D0D"/>
          <w:shd w:val="clear" w:color="auto" w:fill="FFFFFF"/>
        </w:rPr>
        <w:t>B</w:t>
      </w:r>
      <w:r w:rsidR="00E421A1">
        <w:rPr>
          <w:rFonts w:hint="eastAsia"/>
          <w:color w:val="0D0D0D"/>
          <w:shd w:val="clear" w:color="auto" w:fill="FFFFFF"/>
        </w:rPr>
        <w:t>、</w:t>
      </w:r>
      <w:r w:rsidR="00EF3563">
        <w:rPr>
          <w:color w:val="0D0D0D"/>
          <w:shd w:val="clear" w:color="auto" w:fill="FFFFFF"/>
        </w:rPr>
        <w:t>C</w:t>
      </w:r>
      <w:r w:rsidR="00E421A1">
        <w:rPr>
          <w:rFonts w:hint="eastAsia"/>
          <w:color w:val="0D0D0D"/>
          <w:shd w:val="clear" w:color="auto" w:fill="FFFFFF"/>
        </w:rPr>
        <w:t>、</w:t>
      </w:r>
      <w:r w:rsidR="00EF3563">
        <w:rPr>
          <w:color w:val="0D0D0D"/>
          <w:shd w:val="clear" w:color="auto" w:fill="FFFFFF"/>
        </w:rPr>
        <w:t>D</w:t>
      </w:r>
      <w:r w:rsidR="00E421A1">
        <w:rPr>
          <w:rFonts w:hint="eastAsia"/>
          <w:color w:val="0D0D0D"/>
          <w:shd w:val="clear" w:color="auto" w:fill="FFFFFF"/>
        </w:rPr>
        <w:t>代表线性模型</w:t>
      </w:r>
      <w:r w:rsidR="00EF3563">
        <w:rPr>
          <w:rFonts w:hint="eastAsia"/>
          <w:color w:val="0D0D0D"/>
          <w:shd w:val="clear" w:color="auto" w:fill="FFFFFF"/>
        </w:rPr>
        <w:t>。</w:t>
      </w:r>
      <w:r w:rsidRPr="008F099D">
        <w:rPr>
          <w:color w:val="0D0D0D"/>
          <w:shd w:val="clear" w:color="auto" w:fill="FFFFFF"/>
        </w:rPr>
        <w:t>而</w:t>
      </w:r>
      <w:r w:rsidR="009C5914">
        <w:rPr>
          <w:rFonts w:hint="eastAsia"/>
          <w:color w:val="0D0D0D"/>
          <w:shd w:val="clear" w:color="auto" w:fill="FFFFFF"/>
        </w:rPr>
        <w:t>在复杂体系中，</w:t>
      </w:r>
      <w:r w:rsidR="00E421A1">
        <w:rPr>
          <w:rFonts w:hint="eastAsia"/>
          <w:color w:val="0D0D0D"/>
          <w:shd w:val="clear" w:color="auto" w:fill="FFFFFF"/>
        </w:rPr>
        <w:t>人工选取</w:t>
      </w:r>
      <w:r w:rsidRPr="008F099D">
        <w:rPr>
          <w:color w:val="0D0D0D"/>
          <w:shd w:val="clear" w:color="auto" w:fill="FFFFFF"/>
        </w:rPr>
        <w:t>的描述符</w:t>
      </w:r>
      <w:r w:rsidR="00E421A1">
        <w:rPr>
          <w:rFonts w:hint="eastAsia"/>
          <w:color w:val="0D0D0D"/>
          <w:shd w:val="clear" w:color="auto" w:fill="FFFFFF"/>
        </w:rPr>
        <w:t>往往</w:t>
      </w:r>
      <w:r w:rsidR="009C5914">
        <w:rPr>
          <w:rFonts w:hint="eastAsia"/>
          <w:color w:val="0D0D0D"/>
          <w:shd w:val="clear" w:color="auto" w:fill="FFFFFF"/>
        </w:rPr>
        <w:t>不能涵盖体系的全部</w:t>
      </w:r>
      <w:r w:rsidR="00E421A1">
        <w:rPr>
          <w:rFonts w:hint="eastAsia"/>
          <w:color w:val="0D0D0D"/>
          <w:shd w:val="clear" w:color="auto" w:fill="FFFFFF"/>
        </w:rPr>
        <w:t>特性</w:t>
      </w:r>
      <w:r w:rsidRPr="008F099D">
        <w:rPr>
          <w:color w:val="0D0D0D"/>
          <w:shd w:val="clear" w:color="auto" w:fill="FFFFFF"/>
        </w:rPr>
        <w:t>，</w:t>
      </w:r>
      <w:r w:rsidR="00E421A1">
        <w:rPr>
          <w:rFonts w:hint="eastAsia"/>
          <w:color w:val="0D0D0D"/>
          <w:shd w:val="clear" w:color="auto" w:fill="FFFFFF"/>
        </w:rPr>
        <w:t>而且线性模型精度较低</w:t>
      </w:r>
      <w:r w:rsidR="00AB38D7">
        <w:rPr>
          <w:rFonts w:hint="eastAsia"/>
          <w:color w:val="0D0D0D"/>
          <w:shd w:val="clear" w:color="auto" w:fill="FFFFFF"/>
        </w:rPr>
        <w:t>，</w:t>
      </w:r>
      <w:r w:rsidR="00E421A1">
        <w:rPr>
          <w:rFonts w:hint="eastAsia"/>
          <w:color w:val="0D0D0D"/>
          <w:shd w:val="clear" w:color="auto" w:fill="FFFFFF"/>
        </w:rPr>
        <w:t>无法</w:t>
      </w:r>
      <w:proofErr w:type="gramStart"/>
      <w:r w:rsidR="00E421A1">
        <w:rPr>
          <w:rFonts w:hint="eastAsia"/>
          <w:color w:val="0D0D0D"/>
          <w:shd w:val="clear" w:color="auto" w:fill="FFFFFF"/>
        </w:rPr>
        <w:t>准确</w:t>
      </w:r>
      <w:r w:rsidR="00AB38D7">
        <w:rPr>
          <w:rFonts w:hint="eastAsia"/>
          <w:color w:val="0D0D0D"/>
          <w:shd w:val="clear" w:color="auto" w:fill="FFFFFF"/>
        </w:rPr>
        <w:t>回归出</w:t>
      </w:r>
      <w:proofErr w:type="gramEnd"/>
      <w:r w:rsidR="00E421A1">
        <w:rPr>
          <w:rFonts w:hint="eastAsia"/>
          <w:color w:val="0D0D0D"/>
          <w:shd w:val="clear" w:color="auto" w:fill="FFFFFF"/>
        </w:rPr>
        <w:t>描述符和反应速率常数之间的复杂关系，因此需要提出更适合的描述符和更精确的算法</w:t>
      </w:r>
      <w:r w:rsidR="00AB38D7">
        <w:rPr>
          <w:rFonts w:hint="eastAsia"/>
          <w:color w:val="0D0D0D"/>
          <w:shd w:val="clear" w:color="auto" w:fill="FFFFFF"/>
        </w:rPr>
        <w:t>，</w:t>
      </w:r>
      <w:r w:rsidR="00E421A1">
        <w:rPr>
          <w:rFonts w:hint="eastAsia"/>
          <w:color w:val="0D0D0D"/>
          <w:shd w:val="clear" w:color="auto" w:fill="FFFFFF"/>
        </w:rPr>
        <w:t>用于复杂体系</w:t>
      </w:r>
      <w:proofErr w:type="gramStart"/>
      <w:r w:rsidR="00E421A1">
        <w:rPr>
          <w:rFonts w:hint="eastAsia"/>
          <w:color w:val="0D0D0D"/>
          <w:shd w:val="clear" w:color="auto" w:fill="FFFFFF"/>
        </w:rPr>
        <w:t>中构效关系</w:t>
      </w:r>
      <w:proofErr w:type="gramEnd"/>
      <w:r w:rsidR="00E421A1">
        <w:rPr>
          <w:rFonts w:hint="eastAsia"/>
          <w:color w:val="0D0D0D"/>
          <w:shd w:val="clear" w:color="auto" w:fill="FFFFFF"/>
        </w:rPr>
        <w:t>的建立</w:t>
      </w:r>
      <w:r w:rsidRPr="008F099D">
        <w:rPr>
          <w:color w:val="0D0D0D"/>
          <w:shd w:val="clear" w:color="auto" w:fill="FFFFFF"/>
        </w:rPr>
        <w:t>。</w:t>
      </w:r>
    </w:p>
    <w:p w14:paraId="0D2B30BE" w14:textId="77777777" w:rsidR="00AB38D7" w:rsidRDefault="003A20E7" w:rsidP="00AB38D7">
      <w:pPr>
        <w:ind w:firstLineChars="0" w:firstLine="422"/>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w:t>
      </w:r>
      <w:r w:rsidR="0040746A">
        <w:rPr>
          <w:rFonts w:hint="eastAsia"/>
          <w:color w:val="0D0D0D"/>
          <w:shd w:val="clear" w:color="auto" w:fill="FFFFFF"/>
        </w:rPr>
        <w:t>使用线</w:t>
      </w:r>
      <w:r w:rsidRPr="008F099D">
        <w:rPr>
          <w:color w:val="0D0D0D"/>
          <w:shd w:val="clear" w:color="auto" w:fill="FFFFFF"/>
        </w:rPr>
        <w:t>性模型</w:t>
      </w:r>
      <w:r w:rsidR="0040746A">
        <w:rPr>
          <w:rFonts w:hint="eastAsia"/>
          <w:color w:val="0D0D0D"/>
          <w:shd w:val="clear" w:color="auto" w:fill="FFFFFF"/>
        </w:rPr>
        <w:t>、普通神</w:t>
      </w:r>
      <w:r w:rsidRPr="008F099D">
        <w:rPr>
          <w:color w:val="0D0D0D"/>
          <w:shd w:val="clear" w:color="auto" w:fill="FFFFFF"/>
        </w:rPr>
        <w:t>经网络</w:t>
      </w:r>
      <w:r w:rsidR="0040746A">
        <w:rPr>
          <w:rFonts w:hint="eastAsia"/>
          <w:color w:val="0D0D0D"/>
          <w:shd w:val="clear" w:color="auto" w:fill="FFFFFF"/>
        </w:rPr>
        <w:t>和</w:t>
      </w:r>
      <w:r w:rsidRPr="008F099D">
        <w:rPr>
          <w:color w:val="0D0D0D"/>
          <w:shd w:val="clear" w:color="auto" w:fill="FFFFFF"/>
        </w:rPr>
        <w:t>卷积神经网络等</w:t>
      </w:r>
      <w:r w:rsidR="0040746A">
        <w:rPr>
          <w:rFonts w:hint="eastAsia"/>
          <w:color w:val="0D0D0D"/>
          <w:shd w:val="clear" w:color="auto" w:fill="FFFFFF"/>
        </w:rPr>
        <w:t>算法</w:t>
      </w:r>
      <w:r w:rsidRPr="008F099D">
        <w:rPr>
          <w:color w:val="0D0D0D"/>
          <w:shd w:val="clear" w:color="auto" w:fill="FFFFFF"/>
        </w:rPr>
        <w:t>分析了</w:t>
      </w:r>
      <w:r w:rsidR="0040746A">
        <w:rPr>
          <w:rFonts w:hint="eastAsia"/>
          <w:color w:val="0D0D0D"/>
          <w:shd w:val="clear" w:color="auto" w:fill="FFFFFF"/>
        </w:rPr>
        <w:t>上</w:t>
      </w:r>
      <w:r w:rsidR="0040746A">
        <w:rPr>
          <w:rFonts w:hint="eastAsia"/>
          <w:color w:val="0D0D0D"/>
          <w:shd w:val="clear" w:color="auto" w:fill="FFFFFF"/>
        </w:rPr>
        <w:lastRenderedPageBreak/>
        <w:t>述</w:t>
      </w:r>
      <w:r w:rsidRPr="008F099D">
        <w:rPr>
          <w:color w:val="0D0D0D"/>
          <w:shd w:val="clear" w:color="auto" w:fill="FFFFFF"/>
        </w:rPr>
        <w:t>三个描述符和反应速率</w:t>
      </w:r>
      <w:r w:rsidR="0040746A">
        <w:rPr>
          <w:rFonts w:hint="eastAsia"/>
          <w:color w:val="0D0D0D"/>
          <w:shd w:val="clear" w:color="auto" w:fill="FFFFFF"/>
        </w:rPr>
        <w:t>间</w:t>
      </w:r>
      <w:r w:rsidRPr="008F099D">
        <w:rPr>
          <w:color w:val="0D0D0D"/>
          <w:shd w:val="clear" w:color="auto" w:fill="FFFFFF"/>
        </w:rPr>
        <w:t>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w:t>
      </w:r>
      <w:r w:rsidRPr="0040746A">
        <w:rPr>
          <w:rFonts w:hint="eastAsia"/>
          <w:color w:val="0D0D0D"/>
          <w:shd w:val="clear" w:color="auto" w:fill="FFFFFF"/>
        </w:rPr>
        <w:t>为</w:t>
      </w:r>
      <w:r w:rsidRPr="0040746A">
        <w:rPr>
          <w:i/>
          <w:color w:val="0D0D0D"/>
          <w:shd w:val="clear" w:color="auto" w:fill="FFFFFF"/>
          <w:rPrChange w:id="12" w:author="PC" w:date="2024-03-06T17:11:00Z">
            <w:rPr>
              <w:color w:val="0D0D0D"/>
              <w:shd w:val="clear" w:color="auto" w:fill="FFFFFF"/>
            </w:rPr>
          </w:rPrChange>
        </w:rPr>
        <w:t>RMSE</w:t>
      </w:r>
      <w:r w:rsidRPr="0040746A">
        <w:rPr>
          <w:color w:val="0D0D0D"/>
          <w:shd w:val="clear" w:color="auto" w:fill="FFFFFF"/>
        </w:rPr>
        <w:t>=</w:t>
      </w:r>
      <w:r w:rsidR="00C55D2C">
        <w:rPr>
          <w:color w:val="0D0D0D"/>
          <w:shd w:val="clear" w:color="auto" w:fill="FFFFFF"/>
        </w:rPr>
        <w:t>0.</w:t>
      </w:r>
      <w:r w:rsidRPr="0040746A">
        <w:rPr>
          <w:color w:val="0D0D0D"/>
          <w:shd w:val="clear" w:color="auto" w:fill="FFFFFF"/>
        </w:rPr>
        <w:t>5</w:t>
      </w:r>
      <w:r w:rsidRPr="008F099D">
        <w:rPr>
          <w:color w:val="0D0D0D"/>
          <w:shd w:val="clear" w:color="auto" w:fill="FFFFFF"/>
        </w:rPr>
        <w:t>8</w:t>
      </w:r>
      <w:r w:rsidRPr="008F099D">
        <w:rPr>
          <w:color w:val="0D0D0D"/>
          <w:shd w:val="clear" w:color="auto" w:fill="FFFFFF"/>
        </w:rPr>
        <w:t>，神经网络结果为</w:t>
      </w:r>
      <w:r w:rsidRPr="00BD2688">
        <w:rPr>
          <w:i/>
          <w:color w:val="0D0D0D"/>
          <w:shd w:val="clear" w:color="auto" w:fill="FFFFFF"/>
          <w:rPrChange w:id="13" w:author="PC" w:date="2024-03-05T16:22:00Z">
            <w:rPr>
              <w:color w:val="0D0D0D"/>
              <w:shd w:val="clear" w:color="auto" w:fill="FFFFFF"/>
            </w:rPr>
          </w:rPrChange>
        </w:rPr>
        <w:t>RMSE</w:t>
      </w:r>
      <w:r w:rsidRPr="008F099D">
        <w:rPr>
          <w:color w:val="0D0D0D"/>
          <w:shd w:val="clear" w:color="auto" w:fill="FFFFFF"/>
        </w:rPr>
        <w:t>=0.62</w:t>
      </w:r>
      <w:r w:rsidR="00EF3563">
        <w:rPr>
          <w:rFonts w:hint="eastAsia"/>
          <w:color w:val="0D0D0D"/>
          <w:shd w:val="clear" w:color="auto" w:fill="FFFFFF"/>
        </w:rPr>
        <w:t>，</w:t>
      </w:r>
      <w:r w:rsidR="0040746A">
        <w:rPr>
          <w:rFonts w:hint="eastAsia"/>
          <w:color w:val="0D0D0D"/>
          <w:shd w:val="clear" w:color="auto" w:fill="FFFFFF"/>
        </w:rPr>
        <w:t>说明</w:t>
      </w:r>
      <w:r w:rsidR="00EF3563">
        <w:rPr>
          <w:rFonts w:hint="eastAsia"/>
          <w:color w:val="0D0D0D"/>
          <w:shd w:val="clear" w:color="auto" w:fill="FFFFFF"/>
        </w:rPr>
        <w:t>使用神经网络并不能很好地从这种情况下提取数据。</w:t>
      </w:r>
    </w:p>
    <w:p w14:paraId="54143A8A" w14:textId="2A334D5A" w:rsidR="003A20E7" w:rsidRPr="008F099D" w:rsidRDefault="00AB38D7" w:rsidP="00AB38D7">
      <w:pPr>
        <w:ind w:firstLineChars="0" w:firstLine="422"/>
        <w:jc w:val="center"/>
        <w:rPr>
          <w:color w:val="0D0D0D"/>
          <w:shd w:val="clear" w:color="auto" w:fill="FFFFFF"/>
        </w:rPr>
      </w:pPr>
      <w:r w:rsidRPr="008F099D">
        <w:rPr>
          <w:noProof/>
          <w:color w:val="0D0D0D"/>
          <w:shd w:val="clear" w:color="auto" w:fill="FFFFFF"/>
        </w:rPr>
        <w:drawing>
          <wp:inline distT="0" distB="0" distL="0" distR="0" wp14:anchorId="0ED59B6D" wp14:editId="053CE9A6">
            <wp:extent cx="4469373" cy="1863969"/>
            <wp:effectExtent l="0" t="0" r="7620" b="3175"/>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8915" cy="1867949"/>
                    </a:xfrm>
                    <a:prstGeom prst="rect">
                      <a:avLst/>
                    </a:prstGeom>
                  </pic:spPr>
                </pic:pic>
              </a:graphicData>
            </a:graphic>
          </wp:inline>
        </w:drawing>
      </w:r>
    </w:p>
    <w:p w14:paraId="27E2850F" w14:textId="5686FBF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137D87E8" w:rsidR="008B4E7C" w:rsidRPr="008F099D" w:rsidRDefault="00AB38D7" w:rsidP="00AB38D7">
      <w:pPr>
        <w:ind w:firstLine="480"/>
        <w:jc w:val="center"/>
        <w:rPr>
          <w:color w:val="0D0D0D"/>
          <w:shd w:val="clear" w:color="auto" w:fill="FFFFFF"/>
        </w:rPr>
      </w:pPr>
      <w:r w:rsidRPr="008F099D">
        <w:rPr>
          <w:noProof/>
          <w:color w:val="0D0D0D"/>
          <w:shd w:val="clear" w:color="auto" w:fill="FFFFFF"/>
        </w:rPr>
        <w:drawing>
          <wp:inline distT="0" distB="0" distL="0" distR="0" wp14:anchorId="2E65206D" wp14:editId="559E6E75">
            <wp:extent cx="1881554" cy="1861940"/>
            <wp:effectExtent l="0" t="0" r="4445" b="5080"/>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4333" cy="1864690"/>
                    </a:xfrm>
                    <a:prstGeom prst="rect">
                      <a:avLst/>
                    </a:prstGeom>
                  </pic:spPr>
                </pic:pic>
              </a:graphicData>
            </a:graphic>
          </wp:inline>
        </w:drawing>
      </w:r>
      <w:r w:rsidR="008B4E7C" w:rsidRPr="008F099D">
        <w:rPr>
          <w:noProof/>
          <w:color w:val="0D0D0D"/>
          <w:shd w:val="clear" w:color="auto" w:fill="FFFFFF"/>
        </w:rPr>
        <w:drawing>
          <wp:inline distT="0" distB="0" distL="0" distR="0" wp14:anchorId="3BF4D8AF" wp14:editId="1EBDA56F">
            <wp:extent cx="1940170" cy="1807383"/>
            <wp:effectExtent l="0" t="0" r="3175" b="2540"/>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8334" cy="1824304"/>
                    </a:xfrm>
                    <a:prstGeom prst="rect">
                      <a:avLst/>
                    </a:prstGeom>
                  </pic:spPr>
                </pic:pic>
              </a:graphicData>
            </a:graphic>
          </wp:inline>
        </w:drawing>
      </w:r>
    </w:p>
    <w:p w14:paraId="5C84E0D6" w14:textId="2083F34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00916507">
        <w:rPr>
          <w:rFonts w:hint="eastAsia"/>
          <w:b/>
          <w:bCs/>
          <w:color w:val="0D0D0D"/>
          <w:sz w:val="21"/>
          <w:szCs w:val="16"/>
          <w:shd w:val="clear" w:color="auto" w:fill="FFFFFF"/>
        </w:rPr>
        <w:t>描述符方法的</w:t>
      </w:r>
      <w:r w:rsidRPr="008F099D">
        <w:rPr>
          <w:b/>
          <w:bCs/>
          <w:color w:val="0D0D0D"/>
          <w:sz w:val="21"/>
          <w:szCs w:val="16"/>
          <w:shd w:val="clear" w:color="auto" w:fill="FFFFFF"/>
        </w:rPr>
        <w:t>分析结果</w:t>
      </w:r>
    </w:p>
    <w:p w14:paraId="73F5EEFF" w14:textId="5DF75694" w:rsidR="0040746A" w:rsidRDefault="0040746A" w:rsidP="008B4E7C">
      <w:pPr>
        <w:ind w:firstLine="480"/>
        <w:jc w:val="left"/>
        <w:rPr>
          <w:color w:val="0D0D0D"/>
          <w:shd w:val="clear" w:color="auto" w:fill="FFFFFF"/>
        </w:rPr>
      </w:pPr>
      <w:r>
        <w:rPr>
          <w:rFonts w:hint="eastAsia"/>
          <w:color w:val="0D0D0D"/>
          <w:shd w:val="clear" w:color="auto" w:fill="FFFFFF"/>
        </w:rPr>
        <w:t>为了提高模型精度，</w:t>
      </w:r>
      <w:r w:rsidR="003A20E7" w:rsidRPr="008F099D">
        <w:rPr>
          <w:color w:val="0D0D0D"/>
          <w:shd w:val="clear" w:color="auto" w:fill="FFFFFF"/>
        </w:rPr>
        <w:t>作者团队</w:t>
      </w:r>
      <w:r w:rsidR="00334051">
        <w:rPr>
          <w:rFonts w:hint="eastAsia"/>
          <w:color w:val="0D0D0D"/>
          <w:shd w:val="clear" w:color="auto" w:fill="FFFFFF"/>
        </w:rPr>
        <w:t>随后</w:t>
      </w:r>
      <w:r w:rsidR="003A20E7" w:rsidRPr="008F099D">
        <w:rPr>
          <w:color w:val="0D0D0D"/>
          <w:shd w:val="clear" w:color="auto" w:fill="FFFFFF"/>
        </w:rPr>
        <w:t>使用了更多创新性的方法。</w:t>
      </w:r>
      <w:r>
        <w:rPr>
          <w:rFonts w:hint="eastAsia"/>
          <w:color w:val="0D0D0D"/>
          <w:shd w:val="clear" w:color="auto" w:fill="FFFFFF"/>
        </w:rPr>
        <w:t>作者</w:t>
      </w:r>
      <w:r w:rsidR="003A20E7" w:rsidRPr="008F099D">
        <w:rPr>
          <w:color w:val="0D0D0D"/>
          <w:shd w:val="clear" w:color="auto" w:fill="FFFFFF"/>
        </w:rPr>
        <w:t>首先设计了一个协议，将从经典分子动力学模拟中获得的反应物、溶剂和共溶剂分子的原子位置轨迹数据转换为适用于</w:t>
      </w:r>
      <w:r w:rsidR="003A20E7" w:rsidRPr="008F099D">
        <w:rPr>
          <w:color w:val="0D0D0D"/>
          <w:shd w:val="clear" w:color="auto" w:fill="FFFFFF"/>
        </w:rPr>
        <w:t>3D</w:t>
      </w:r>
      <w:r w:rsidR="003A20E7"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003A20E7" w:rsidRPr="008F099D">
        <w:rPr>
          <w:color w:val="0D0D0D"/>
          <w:shd w:val="clear" w:color="auto" w:fill="FFFFFF"/>
        </w:rPr>
        <w:t>分析的数据</w:t>
      </w:r>
      <w:r w:rsidR="003A20E7" w:rsidRPr="008F099D">
        <w:rPr>
          <w:rFonts w:hint="eastAsia"/>
          <w:color w:val="0D0D0D"/>
          <w:shd w:val="clear" w:color="auto" w:fill="FFFFFF"/>
        </w:rPr>
        <w:t>表示</w:t>
      </w:r>
      <w:r w:rsidR="003A20E7" w:rsidRPr="008F099D">
        <w:rPr>
          <w:color w:val="0D0D0D"/>
          <w:shd w:val="clear" w:color="auto" w:fill="FFFFFF"/>
        </w:rPr>
        <w:t>。</w:t>
      </w:r>
      <w:r w:rsidR="003A20E7" w:rsidRPr="008F099D">
        <w:rPr>
          <w:color w:val="0D0D0D"/>
          <w:shd w:val="clear" w:color="auto" w:fill="FFFFFF"/>
        </w:rPr>
        <w:t>3D CNN</w:t>
      </w:r>
      <w:r w:rsidR="00334051">
        <w:rPr>
          <w:rFonts w:hint="eastAsia"/>
          <w:color w:val="0D0D0D"/>
          <w:shd w:val="clear" w:color="auto" w:fill="FFFFFF"/>
        </w:rPr>
        <w:t>的输入为</w:t>
      </w:r>
      <w:r w:rsidR="003A20E7" w:rsidRPr="008F099D">
        <w:rPr>
          <w:color w:val="0D0D0D"/>
          <w:shd w:val="clear" w:color="auto" w:fill="FFFFFF"/>
        </w:rPr>
        <w:t>由一系列体素组成的数据，这些体素排列成</w:t>
      </w:r>
      <w:r w:rsidR="003A20E7" w:rsidRPr="008F099D">
        <w:rPr>
          <w:color w:val="0D0D0D"/>
          <w:shd w:val="clear" w:color="auto" w:fill="FFFFFF"/>
        </w:rPr>
        <w:t>3D</w:t>
      </w:r>
      <w:r w:rsidR="003A20E7" w:rsidRPr="008F099D">
        <w:rPr>
          <w:color w:val="0D0D0D"/>
          <w:shd w:val="clear" w:color="auto" w:fill="FFFFFF"/>
        </w:rPr>
        <w:t>网格，每个体素包含在几个独立通道中的</w:t>
      </w:r>
      <w:r w:rsidR="00334051">
        <w:rPr>
          <w:rFonts w:hint="eastAsia"/>
          <w:color w:val="0D0D0D"/>
          <w:shd w:val="clear" w:color="auto" w:fill="FFFFFF"/>
        </w:rPr>
        <w:t>经过</w:t>
      </w:r>
      <w:r w:rsidR="003A20E7" w:rsidRPr="008F099D">
        <w:rPr>
          <w:color w:val="0D0D0D"/>
          <w:shd w:val="clear" w:color="auto" w:fill="FFFFFF"/>
        </w:rPr>
        <w:t>归一化</w:t>
      </w:r>
      <w:r w:rsidR="00334051">
        <w:rPr>
          <w:rFonts w:hint="eastAsia"/>
          <w:color w:val="0D0D0D"/>
          <w:shd w:val="clear" w:color="auto" w:fill="FFFFFF"/>
        </w:rPr>
        <w:t>的</w:t>
      </w:r>
      <w:r w:rsidR="003A20E7" w:rsidRPr="008F099D">
        <w:rPr>
          <w:color w:val="0D0D0D"/>
          <w:shd w:val="clear" w:color="auto" w:fill="FFFFFF"/>
        </w:rPr>
        <w:t>强度</w:t>
      </w:r>
      <w:r w:rsidR="00334051">
        <w:rPr>
          <w:rFonts w:hint="eastAsia"/>
          <w:color w:val="0D0D0D"/>
          <w:shd w:val="clear" w:color="auto" w:fill="FFFFFF"/>
        </w:rPr>
        <w:t>信息</w:t>
      </w:r>
      <w:r w:rsidR="00AB38D7">
        <w:rPr>
          <w:rFonts w:hint="eastAsia"/>
          <w:color w:val="0D0D0D"/>
          <w:shd w:val="clear" w:color="auto" w:fill="FFFFFF"/>
        </w:rPr>
        <w:t>，</w:t>
      </w:r>
      <w:r w:rsidR="003A20E7"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00AB38D7">
        <w:rPr>
          <w:rFonts w:hint="eastAsia"/>
          <w:color w:val="0D0D0D"/>
          <w:shd w:val="clear" w:color="auto" w:fill="FFFFFF"/>
        </w:rPr>
        <w:t>按照此协议，</w:t>
      </w:r>
      <w:r w:rsidR="00D71F78">
        <w:rPr>
          <w:rFonts w:hint="eastAsia"/>
          <w:color w:val="0D0D0D"/>
          <w:shd w:val="clear" w:color="auto" w:fill="FFFFFF"/>
        </w:rPr>
        <w:t>作者团队</w:t>
      </w:r>
      <w:r w:rsidR="003A20E7" w:rsidRPr="008F099D">
        <w:rPr>
          <w:color w:val="0D0D0D"/>
          <w:shd w:val="clear" w:color="auto" w:fill="FFFFFF"/>
        </w:rPr>
        <w:t>将由</w:t>
      </w:r>
      <w:r w:rsidR="003A20E7" w:rsidRPr="008F099D">
        <w:rPr>
          <w:color w:val="0D0D0D"/>
          <w:shd w:val="clear" w:color="auto" w:fill="FFFFFF"/>
        </w:rPr>
        <w:t>MD</w:t>
      </w:r>
      <w:r w:rsidR="003A20E7" w:rsidRPr="008F099D">
        <w:rPr>
          <w:color w:val="0D0D0D"/>
          <w:shd w:val="clear" w:color="auto" w:fill="FFFFFF"/>
        </w:rPr>
        <w:t>输出的空间连续的原子位置转换为体素，记录了在</w:t>
      </w:r>
      <w:r w:rsidR="003F57B5">
        <w:rPr>
          <w:rFonts w:hint="eastAsia"/>
          <w:color w:val="0D0D0D"/>
          <w:shd w:val="clear" w:color="auto" w:fill="FFFFFF"/>
        </w:rPr>
        <w:t>(</w:t>
      </w:r>
      <w:r w:rsidR="003A20E7"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003A20E7" w:rsidRPr="008F099D">
        <w:rPr>
          <w:color w:val="0D0D0D"/>
          <w:shd w:val="clear" w:color="auto" w:fill="FFFFFF"/>
        </w:rPr>
        <w:t>体积元素内水、共溶剂和</w:t>
      </w:r>
      <w:proofErr w:type="gramStart"/>
      <w:r w:rsidR="003A20E7" w:rsidRPr="008F099D">
        <w:rPr>
          <w:color w:val="0D0D0D"/>
          <w:shd w:val="clear" w:color="auto" w:fill="FFFFFF"/>
        </w:rPr>
        <w:t>反应物氧原子</w:t>
      </w:r>
      <w:proofErr w:type="gramEnd"/>
      <w:r w:rsidR="003A20E7" w:rsidRPr="008F099D">
        <w:rPr>
          <w:color w:val="0D0D0D"/>
          <w:shd w:val="clear" w:color="auto" w:fill="FFFFFF"/>
        </w:rPr>
        <w:t>的归一化出现次数。这种数据表示受到了人为选择的多描述符模型成功的物理直觉的启发：描述符</w:t>
      </w:r>
      <w:r w:rsidR="003A20E7" w:rsidRPr="003F57B5">
        <w:rPr>
          <w:i/>
          <w:iCs/>
          <w:color w:val="0D0D0D"/>
          <w:shd w:val="clear" w:color="auto" w:fill="FFFFFF"/>
        </w:rPr>
        <w:t>Γ</w:t>
      </w:r>
      <w:r w:rsidR="003A20E7" w:rsidRPr="008F099D">
        <w:rPr>
          <w:color w:val="0D0D0D"/>
          <w:shd w:val="clear" w:color="auto" w:fill="FFFFFF"/>
        </w:rPr>
        <w:t>表明应</w:t>
      </w:r>
      <w:proofErr w:type="gramStart"/>
      <w:r w:rsidR="003A20E7" w:rsidRPr="008F099D">
        <w:rPr>
          <w:color w:val="0D0D0D"/>
          <w:shd w:val="clear" w:color="auto" w:fill="FFFFFF"/>
        </w:rPr>
        <w:t>记录水</w:t>
      </w:r>
      <w:proofErr w:type="gramEnd"/>
      <w:r w:rsidR="003A20E7" w:rsidRPr="008F099D">
        <w:rPr>
          <w:color w:val="0D0D0D"/>
          <w:shd w:val="clear" w:color="auto" w:fill="FFFFFF"/>
        </w:rPr>
        <w:t>和共溶剂原子的位置，以量化溶剂分子在接近反应物时的偏好富集，而描述符</w:t>
      </w:r>
      <w:r w:rsidR="003A20E7" w:rsidRPr="003F57B5">
        <w:rPr>
          <w:i/>
          <w:iCs/>
          <w:color w:val="0D0D0D"/>
          <w:shd w:val="clear" w:color="auto" w:fill="FFFFFF"/>
        </w:rPr>
        <w:t>τ</w:t>
      </w:r>
      <w:r w:rsidR="003A20E7" w:rsidRPr="008F099D">
        <w:rPr>
          <w:color w:val="0D0D0D"/>
          <w:shd w:val="clear" w:color="auto" w:fill="FFFFFF"/>
        </w:rPr>
        <w:t>和</w:t>
      </w:r>
      <w:r w:rsidR="003A20E7" w:rsidRPr="003F57B5">
        <w:rPr>
          <w:i/>
          <w:iCs/>
          <w:color w:val="0D0D0D"/>
          <w:shd w:val="clear" w:color="auto" w:fill="FFFFFF"/>
        </w:rPr>
        <w:t>δ</w:t>
      </w:r>
      <w:r w:rsidR="003A20E7" w:rsidRPr="008F099D">
        <w:rPr>
          <w:color w:val="0D0D0D"/>
          <w:shd w:val="clear" w:color="auto" w:fill="FFFFFF"/>
        </w:rPr>
        <w:t>表明应记录反应物</w:t>
      </w:r>
      <w:r>
        <w:rPr>
          <w:rFonts w:hint="eastAsia"/>
          <w:color w:val="0D0D0D"/>
          <w:shd w:val="clear" w:color="auto" w:fill="FFFFFF"/>
        </w:rPr>
        <w:t>中</w:t>
      </w:r>
      <w:r w:rsidR="003A20E7" w:rsidRPr="008F099D">
        <w:rPr>
          <w:color w:val="0D0D0D"/>
          <w:shd w:val="clear" w:color="auto" w:fill="FFFFFF"/>
        </w:rPr>
        <w:t>氧原子的位置，以量化氢键和反应物</w:t>
      </w:r>
      <w:r>
        <w:rPr>
          <w:rFonts w:hint="eastAsia"/>
          <w:color w:val="0D0D0D"/>
          <w:shd w:val="clear" w:color="auto" w:fill="FFFFFF"/>
        </w:rPr>
        <w:t>的</w:t>
      </w:r>
      <w:r w:rsidR="003A20E7" w:rsidRPr="008F099D">
        <w:rPr>
          <w:color w:val="0D0D0D"/>
          <w:shd w:val="clear" w:color="auto" w:fill="FFFFFF"/>
        </w:rPr>
        <w:t>亲水性。</w:t>
      </w:r>
      <w:r>
        <w:rPr>
          <w:rFonts w:hint="eastAsia"/>
          <w:color w:val="0D0D0D"/>
          <w:shd w:val="clear" w:color="auto" w:fill="FFFFFF"/>
        </w:rPr>
        <w:t>选择的</w:t>
      </w:r>
      <w:r w:rsidR="003A20E7" w:rsidRPr="008F099D">
        <w:rPr>
          <w:color w:val="0D0D0D"/>
          <w:shd w:val="clear" w:color="auto" w:fill="FFFFFF"/>
        </w:rPr>
        <w:t>体素关联体积与典型原子半径相当，以确保可以解析分子几何结构。最后得出</w:t>
      </w:r>
      <w:r w:rsidR="008B4E7C" w:rsidRPr="008F099D">
        <w:rPr>
          <w:color w:val="0D0D0D"/>
          <w:shd w:val="clear" w:color="auto" w:fill="FFFFFF"/>
        </w:rPr>
        <w:t>的</w:t>
      </w:r>
      <w:proofErr w:type="gramStart"/>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proofErr w:type="gramEnd"/>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3</w:t>
      </w:r>
      <w:r w:rsidR="003A20E7" w:rsidRPr="008F099D">
        <w:rPr>
          <w:color w:val="0D0D0D"/>
          <w:shd w:val="clear" w:color="auto" w:fill="FFFFFF"/>
        </w:rPr>
        <w:t>结构恰好满足</w:t>
      </w:r>
      <w:r w:rsidR="003A20E7" w:rsidRPr="008F099D">
        <w:rPr>
          <w:color w:val="0D0D0D"/>
          <w:shd w:val="clear" w:color="auto" w:fill="FFFFFF"/>
        </w:rPr>
        <w:t>CNN</w:t>
      </w:r>
      <w:r w:rsidR="003A20E7" w:rsidRPr="008F099D">
        <w:rPr>
          <w:color w:val="0D0D0D"/>
          <w:shd w:val="clear" w:color="auto" w:fill="FFFFFF"/>
        </w:rPr>
        <w:t>所需输入形式</w:t>
      </w:r>
      <w:r w:rsidR="00252974">
        <w:rPr>
          <w:rFonts w:hint="eastAsia"/>
          <w:color w:val="0D0D0D"/>
          <w:shd w:val="clear" w:color="auto" w:fill="FFFFFF"/>
        </w:rPr>
        <w:t>，如图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左</w:t>
      </w:r>
      <w:r w:rsidR="00916507">
        <w:rPr>
          <w:rFonts w:hint="eastAsia"/>
          <w:color w:val="0D0D0D"/>
          <w:shd w:val="clear" w:color="auto" w:fill="FFFFFF"/>
        </w:rPr>
        <w:t>）</w:t>
      </w:r>
      <w:r w:rsidR="00252974">
        <w:rPr>
          <w:rFonts w:hint="eastAsia"/>
          <w:color w:val="0D0D0D"/>
          <w:shd w:val="clear" w:color="auto" w:fill="FFFFFF"/>
        </w:rPr>
        <w:t>。</w:t>
      </w:r>
      <w:r w:rsidR="003A20E7" w:rsidRPr="008F099D">
        <w:rPr>
          <w:color w:val="0D0D0D"/>
          <w:shd w:val="clear" w:color="auto" w:fill="FFFFFF"/>
        </w:rPr>
        <w:t>在完成训练之后，得到了非常好的结果</w:t>
      </w:r>
      <w:r w:rsidR="00252974">
        <w:rPr>
          <w:rFonts w:hint="eastAsia"/>
          <w:color w:val="0D0D0D"/>
          <w:shd w:val="clear" w:color="auto" w:fill="FFFFFF"/>
        </w:rPr>
        <w:t>，相关系数如</w:t>
      </w:r>
      <w:r w:rsidR="00916507">
        <w:rPr>
          <w:rFonts w:hint="eastAsia"/>
          <w:color w:val="0D0D0D"/>
          <w:shd w:val="clear" w:color="auto" w:fill="FFFFFF"/>
        </w:rPr>
        <w:t>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右</w:t>
      </w:r>
      <w:r w:rsidR="00916507">
        <w:rPr>
          <w:rFonts w:hint="eastAsia"/>
          <w:color w:val="0D0D0D"/>
          <w:shd w:val="clear" w:color="auto" w:fill="FFFFFF"/>
        </w:rPr>
        <w:t>）</w:t>
      </w:r>
      <w:r w:rsidR="003A20E7" w:rsidRPr="008F099D">
        <w:rPr>
          <w:color w:val="0D0D0D"/>
          <w:shd w:val="clear" w:color="auto" w:fill="FFFFFF"/>
        </w:rPr>
        <w:t>：</w:t>
      </w:r>
    </w:p>
    <w:p w14:paraId="2B4B5E0B" w14:textId="05FCD850" w:rsidR="003A20E7" w:rsidRPr="008F099D" w:rsidRDefault="00252974">
      <w:pPr>
        <w:ind w:firstLine="480"/>
        <w:jc w:val="center"/>
        <w:rPr>
          <w:color w:val="0D0D0D"/>
          <w:shd w:val="clear" w:color="auto" w:fill="FFFFFF"/>
        </w:rPr>
        <w:pPrChange w:id="14" w:author="PC" w:date="2024-03-06T17:15:00Z">
          <w:pPr>
            <w:ind w:firstLine="480"/>
            <w:jc w:val="left"/>
          </w:pPr>
        </w:pPrChange>
      </w:pPr>
      <w:r w:rsidRPr="00252974">
        <w:rPr>
          <w:noProof/>
          <w:color w:val="0D0D0D"/>
          <w:shd w:val="clear" w:color="auto" w:fill="FFFFFF"/>
        </w:rPr>
        <w:lastRenderedPageBreak/>
        <w:drawing>
          <wp:inline distT="0" distB="0" distL="0" distR="0" wp14:anchorId="50031C53" wp14:editId="655BA970">
            <wp:extent cx="2433585" cy="1758462"/>
            <wp:effectExtent l="0" t="0" r="5080" b="0"/>
            <wp:docPr id="72777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6636" name=""/>
                    <pic:cNvPicPr/>
                  </pic:nvPicPr>
                  <pic:blipFill>
                    <a:blip r:embed="rId25"/>
                    <a:stretch>
                      <a:fillRect/>
                    </a:stretch>
                  </pic:blipFill>
                  <pic:spPr>
                    <a:xfrm>
                      <a:off x="0" y="0"/>
                      <a:ext cx="2449582" cy="1770021"/>
                    </a:xfrm>
                    <a:prstGeom prst="rect">
                      <a:avLst/>
                    </a:prstGeom>
                  </pic:spPr>
                </pic:pic>
              </a:graphicData>
            </a:graphic>
          </wp:inline>
        </w:drawing>
      </w:r>
      <w:r w:rsidR="0040746A" w:rsidRPr="008F099D">
        <w:rPr>
          <w:noProof/>
          <w:color w:val="0D0D0D"/>
          <w:shd w:val="clear" w:color="auto" w:fill="FFFFFF"/>
        </w:rPr>
        <w:drawing>
          <wp:inline distT="0" distB="0" distL="0" distR="0" wp14:anchorId="2691576E" wp14:editId="0D61BE36">
            <wp:extent cx="1948728" cy="1799981"/>
            <wp:effectExtent l="0" t="0" r="0" b="0"/>
            <wp:docPr id="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6841" cy="1816712"/>
                    </a:xfrm>
                    <a:prstGeom prst="rect">
                      <a:avLst/>
                    </a:prstGeom>
                  </pic:spPr>
                </pic:pic>
              </a:graphicData>
            </a:graphic>
          </wp:inline>
        </w:drawing>
      </w:r>
    </w:p>
    <w:p w14:paraId="0F5EAE3B" w14:textId="2EE05F76"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00252974">
        <w:rPr>
          <w:b/>
          <w:bCs/>
          <w:color w:val="0D0D0D"/>
          <w:sz w:val="21"/>
          <w:szCs w:val="21"/>
          <w:shd w:val="clear" w:color="auto" w:fill="FFFFFF"/>
        </w:rPr>
        <w:t>为</w:t>
      </w:r>
      <w:r w:rsidR="00252974">
        <w:rPr>
          <w:rFonts w:hint="eastAsia"/>
          <w:b/>
          <w:bCs/>
          <w:color w:val="0D0D0D"/>
          <w:sz w:val="21"/>
          <w:szCs w:val="21"/>
          <w:shd w:val="clear" w:color="auto" w:fill="FFFFFF"/>
        </w:rPr>
        <w:t>3</w:t>
      </w:r>
      <w:r w:rsidR="00252974">
        <w:rPr>
          <w:b/>
          <w:bCs/>
          <w:color w:val="0D0D0D"/>
          <w:sz w:val="21"/>
          <w:szCs w:val="21"/>
          <w:shd w:val="clear" w:color="auto" w:fill="FFFFFF"/>
        </w:rPr>
        <w:t xml:space="preserve">D </w:t>
      </w:r>
      <w:r w:rsidR="00252974">
        <w:rPr>
          <w:rFonts w:hint="eastAsia"/>
          <w:b/>
          <w:bCs/>
          <w:color w:val="0D0D0D"/>
          <w:sz w:val="21"/>
          <w:szCs w:val="21"/>
          <w:shd w:val="clear" w:color="auto" w:fill="FFFFFF"/>
        </w:rPr>
        <w:t>CNN</w:t>
      </w:r>
      <w:r w:rsidR="00252974">
        <w:rPr>
          <w:b/>
          <w:bCs/>
          <w:color w:val="0D0D0D"/>
          <w:sz w:val="21"/>
          <w:szCs w:val="21"/>
          <w:shd w:val="clear" w:color="auto" w:fill="FFFFFF"/>
        </w:rPr>
        <w:t>建立的</w:t>
      </w:r>
      <w:r w:rsidR="00252974">
        <w:rPr>
          <w:rFonts w:hint="eastAsia"/>
          <w:b/>
          <w:bCs/>
          <w:color w:val="0D0D0D"/>
          <w:sz w:val="21"/>
          <w:szCs w:val="21"/>
          <w:shd w:val="clear" w:color="auto" w:fill="FFFFFF"/>
        </w:rPr>
        <w:t>体素输入项和基于</w:t>
      </w:r>
      <w:r w:rsidR="00252974">
        <w:rPr>
          <w:rFonts w:hint="eastAsia"/>
          <w:b/>
          <w:bCs/>
          <w:color w:val="0D0D0D"/>
          <w:sz w:val="21"/>
          <w:szCs w:val="21"/>
          <w:shd w:val="clear" w:color="auto" w:fill="FFFFFF"/>
        </w:rPr>
        <w:t>3</w:t>
      </w:r>
      <w:r w:rsidR="00252974">
        <w:rPr>
          <w:b/>
          <w:bCs/>
          <w:color w:val="0D0D0D"/>
          <w:sz w:val="21"/>
          <w:szCs w:val="21"/>
          <w:shd w:val="clear" w:color="auto" w:fill="FFFFFF"/>
        </w:rPr>
        <w:t>D CNN</w:t>
      </w:r>
      <w:r w:rsidR="00252974">
        <w:rPr>
          <w:b/>
          <w:bCs/>
          <w:color w:val="0D0D0D"/>
          <w:sz w:val="21"/>
          <w:szCs w:val="21"/>
          <w:shd w:val="clear" w:color="auto" w:fill="FFFFFF"/>
        </w:rPr>
        <w:t>的</w:t>
      </w:r>
      <w:commentRangeStart w:id="15"/>
      <w:commentRangeStart w:id="16"/>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w:t>
      </w:r>
      <w:commentRangeEnd w:id="15"/>
      <w:r w:rsidR="0040746A">
        <w:rPr>
          <w:rStyle w:val="aff5"/>
        </w:rPr>
        <w:commentReference w:id="15"/>
      </w:r>
      <w:commentRangeEnd w:id="16"/>
      <w:r w:rsidR="00AB38D7">
        <w:rPr>
          <w:rStyle w:val="aff5"/>
        </w:rPr>
        <w:commentReference w:id="16"/>
      </w:r>
      <w:r w:rsidRPr="008F099D">
        <w:rPr>
          <w:b/>
          <w:bCs/>
          <w:color w:val="0D0D0D"/>
          <w:sz w:val="21"/>
          <w:szCs w:val="21"/>
          <w:shd w:val="clear" w:color="auto" w:fill="FFFFFF"/>
        </w:rPr>
        <w:t>果</w:t>
      </w:r>
    </w:p>
    <w:p w14:paraId="55F88CCD" w14:textId="506B9534" w:rsidR="003A20E7" w:rsidRPr="00AF7924" w:rsidRDefault="00B45D41" w:rsidP="00B45D41">
      <w:pPr>
        <w:pStyle w:val="2"/>
        <w:rPr>
          <w:b/>
          <w:bCs/>
          <w:color w:val="0D0D0D"/>
          <w:sz w:val="21"/>
          <w:szCs w:val="21"/>
          <w:shd w:val="clear" w:color="auto" w:fill="FFFFFF"/>
        </w:rPr>
      </w:pPr>
      <w:r>
        <w:rPr>
          <w:rFonts w:hint="eastAsia"/>
        </w:rPr>
        <w:t xml:space="preserve"> </w:t>
      </w:r>
      <w:r w:rsidR="003A20E7" w:rsidRPr="008F099D">
        <w:t>其他基于分子动力学和机器学习的研究</w:t>
      </w:r>
    </w:p>
    <w:p w14:paraId="638083A7" w14:textId="485D9281" w:rsidR="00252974" w:rsidRDefault="003A20E7" w:rsidP="00252974">
      <w:pPr>
        <w:ind w:firstLine="480"/>
        <w:jc w:val="left"/>
        <w:rPr>
          <w:color w:val="000000"/>
          <w:kern w:val="0"/>
          <w:szCs w:val="21"/>
        </w:rPr>
      </w:pPr>
      <w:r w:rsidRPr="008F099D">
        <w:rPr>
          <w:color w:val="000000"/>
          <w:kern w:val="0"/>
          <w:szCs w:val="21"/>
        </w:rPr>
        <w:t>Kota Noda</w:t>
      </w:r>
      <w:r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Pr="008F099D">
        <w:rPr>
          <w:color w:val="000000"/>
          <w:kern w:val="0"/>
          <w:szCs w:val="21"/>
        </w:rPr>
        <w:t>使用图神经网络建立了机器学习模型，建立了原子位置、速度</w:t>
      </w:r>
      <w:r w:rsidR="0040746A">
        <w:rPr>
          <w:rFonts w:hint="eastAsia"/>
          <w:color w:val="000000"/>
          <w:kern w:val="0"/>
          <w:szCs w:val="21"/>
        </w:rPr>
        <w:t>以及</w:t>
      </w:r>
      <w:r w:rsidRPr="008F099D">
        <w:rPr>
          <w:color w:val="000000"/>
          <w:kern w:val="0"/>
          <w:szCs w:val="21"/>
        </w:rPr>
        <w:t>每个节点的边和相态</w:t>
      </w:r>
      <w:r w:rsidR="00B06485">
        <w:rPr>
          <w:color w:val="000000"/>
          <w:kern w:val="0"/>
          <w:szCs w:val="21"/>
        </w:rPr>
        <w:t>（</w:t>
      </w:r>
      <w:r w:rsidRPr="008F099D">
        <w:rPr>
          <w:color w:val="000000"/>
          <w:kern w:val="0"/>
          <w:szCs w:val="21"/>
        </w:rPr>
        <w:t>固体、液体）模型，</w:t>
      </w:r>
      <w:r w:rsidR="00916507">
        <w:rPr>
          <w:rFonts w:hint="eastAsia"/>
          <w:color w:val="000000"/>
          <w:kern w:val="0"/>
          <w:szCs w:val="21"/>
        </w:rPr>
        <w:t>成功</w:t>
      </w:r>
      <w:r w:rsidRPr="008F099D">
        <w:rPr>
          <w:color w:val="000000"/>
          <w:kern w:val="0"/>
          <w:szCs w:val="21"/>
        </w:rPr>
        <w:t>预测</w:t>
      </w:r>
      <w:r w:rsidR="00916507" w:rsidRPr="00916507">
        <w:rPr>
          <w:rFonts w:hint="eastAsia"/>
          <w:color w:val="000000"/>
          <w:kern w:val="0"/>
          <w:szCs w:val="21"/>
        </w:rPr>
        <w:t>镍</w:t>
      </w:r>
      <w:proofErr w:type="gramStart"/>
      <w:r w:rsidR="00916507" w:rsidRPr="00916507">
        <w:rPr>
          <w:rFonts w:hint="eastAsia"/>
          <w:color w:val="000000"/>
          <w:kern w:val="0"/>
          <w:szCs w:val="21"/>
        </w:rPr>
        <w:t>的固液共存</w:t>
      </w:r>
      <w:proofErr w:type="gramEnd"/>
      <w:r w:rsidR="00916507" w:rsidRPr="00916507">
        <w:rPr>
          <w:rFonts w:hint="eastAsia"/>
          <w:color w:val="000000"/>
          <w:kern w:val="0"/>
          <w:szCs w:val="21"/>
        </w:rPr>
        <w:t>系统在</w:t>
      </w:r>
      <w:r w:rsidR="00916507">
        <w:rPr>
          <w:color w:val="000000"/>
          <w:kern w:val="0"/>
          <w:szCs w:val="21"/>
        </w:rPr>
        <w:t>不同温度下</w:t>
      </w:r>
      <w:r w:rsidR="00916507">
        <w:rPr>
          <w:rFonts w:hint="eastAsia"/>
          <w:color w:val="000000"/>
          <w:kern w:val="0"/>
          <w:szCs w:val="21"/>
        </w:rPr>
        <w:t>势能的变化、</w:t>
      </w:r>
      <w:proofErr w:type="gramStart"/>
      <w:r w:rsidR="00916507">
        <w:rPr>
          <w:rFonts w:hint="eastAsia"/>
          <w:color w:val="000000"/>
          <w:kern w:val="0"/>
          <w:szCs w:val="21"/>
        </w:rPr>
        <w:t>固液界面</w:t>
      </w:r>
      <w:proofErr w:type="gramEnd"/>
      <w:r w:rsidR="00916507">
        <w:rPr>
          <w:rFonts w:hint="eastAsia"/>
          <w:color w:val="000000"/>
          <w:kern w:val="0"/>
          <w:szCs w:val="21"/>
        </w:rPr>
        <w:t>的变化、固相增加时系统势能的降低等性质，同时验证了模型在新的模拟体系下的迁移能力。</w:t>
      </w:r>
    </w:p>
    <w:p w14:paraId="5B8778D3" w14:textId="4302D5A4" w:rsidR="00916507" w:rsidRDefault="00916507" w:rsidP="00916507">
      <w:pPr>
        <w:ind w:firstLine="480"/>
        <w:jc w:val="center"/>
        <w:rPr>
          <w:color w:val="0D0D0D"/>
          <w:shd w:val="clear" w:color="auto" w:fill="FFFFFF"/>
        </w:rPr>
      </w:pPr>
      <w:r w:rsidRPr="00916507">
        <w:rPr>
          <w:noProof/>
          <w:color w:val="0D0D0D"/>
          <w:shd w:val="clear" w:color="auto" w:fill="FFFFFF"/>
        </w:rPr>
        <w:drawing>
          <wp:inline distT="0" distB="0" distL="0" distR="0" wp14:anchorId="5ECAC86C" wp14:editId="15909389">
            <wp:extent cx="5759450" cy="1358900"/>
            <wp:effectExtent l="0" t="0" r="0" b="0"/>
            <wp:docPr id="20568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5976" name=""/>
                    <pic:cNvPicPr/>
                  </pic:nvPicPr>
                  <pic:blipFill>
                    <a:blip r:embed="rId27"/>
                    <a:stretch>
                      <a:fillRect/>
                    </a:stretch>
                  </pic:blipFill>
                  <pic:spPr>
                    <a:xfrm>
                      <a:off x="0" y="0"/>
                      <a:ext cx="5759450" cy="1358900"/>
                    </a:xfrm>
                    <a:prstGeom prst="rect">
                      <a:avLst/>
                    </a:prstGeom>
                  </pic:spPr>
                </pic:pic>
              </a:graphicData>
            </a:graphic>
          </wp:inline>
        </w:drawing>
      </w:r>
    </w:p>
    <w:p w14:paraId="52DFCE48" w14:textId="3A877FBA" w:rsidR="00916507" w:rsidRPr="00916507" w:rsidRDefault="00916507" w:rsidP="00916507">
      <w:pPr>
        <w:ind w:firstLine="422"/>
        <w:jc w:val="center"/>
        <w:rPr>
          <w:b/>
          <w:bCs/>
          <w:color w:val="0D0D0D"/>
          <w:sz w:val="21"/>
          <w:szCs w:val="16"/>
          <w:shd w:val="clear" w:color="auto" w:fill="FFFFFF"/>
        </w:rPr>
      </w:pPr>
      <w:r w:rsidRPr="00916507">
        <w:rPr>
          <w:b/>
          <w:bCs/>
          <w:color w:val="0D0D0D"/>
          <w:sz w:val="21"/>
          <w:szCs w:val="16"/>
          <w:shd w:val="clear" w:color="auto" w:fill="FFFFFF"/>
        </w:rPr>
        <w:t>图</w:t>
      </w:r>
      <w:r w:rsidRPr="00916507">
        <w:rPr>
          <w:b/>
          <w:bCs/>
          <w:color w:val="0D0D0D"/>
          <w:sz w:val="21"/>
          <w:szCs w:val="16"/>
          <w:shd w:val="clear" w:color="auto" w:fill="FFFFFF"/>
        </w:rPr>
        <w:t xml:space="preserve">2-7 </w:t>
      </w:r>
      <w:r w:rsidRPr="00916507">
        <w:rPr>
          <w:b/>
          <w:bCs/>
          <w:color w:val="0D0D0D"/>
          <w:sz w:val="21"/>
          <w:szCs w:val="16"/>
          <w:shd w:val="clear" w:color="auto" w:fill="FFFFFF"/>
        </w:rPr>
        <w:t>用图神经网络预测镍</w:t>
      </w:r>
      <w:proofErr w:type="gramStart"/>
      <w:r w:rsidRPr="00916507">
        <w:rPr>
          <w:b/>
          <w:bCs/>
          <w:color w:val="0D0D0D"/>
          <w:sz w:val="21"/>
          <w:szCs w:val="16"/>
          <w:shd w:val="clear" w:color="auto" w:fill="FFFFFF"/>
        </w:rPr>
        <w:t>的固液共存</w:t>
      </w:r>
      <w:proofErr w:type="gramEnd"/>
      <w:r w:rsidRPr="00916507">
        <w:rPr>
          <w:b/>
          <w:bCs/>
          <w:color w:val="0D0D0D"/>
          <w:sz w:val="21"/>
          <w:szCs w:val="16"/>
          <w:shd w:val="clear" w:color="auto" w:fill="FFFFFF"/>
        </w:rPr>
        <w:t>系统势能和界面</w:t>
      </w:r>
    </w:p>
    <w:p w14:paraId="6418105F" w14:textId="7595BD38" w:rsidR="003A20E7" w:rsidRDefault="00916507" w:rsidP="00916507">
      <w:pPr>
        <w:ind w:firstLine="480"/>
        <w:jc w:val="left"/>
        <w:rPr>
          <w:color w:val="0D0D0D"/>
          <w:shd w:val="clear" w:color="auto" w:fill="FFFFFF"/>
        </w:rPr>
      </w:pPr>
      <w:r w:rsidRPr="008F099D">
        <w:rPr>
          <w:color w:val="000000"/>
          <w:kern w:val="0"/>
          <w:szCs w:val="21"/>
        </w:rPr>
        <w:t>其作者团队认为，</w:t>
      </w:r>
      <w:r w:rsidRPr="008F099D">
        <w:rPr>
          <w:color w:val="0D0D0D"/>
          <w:shd w:val="clear" w:color="auto" w:fill="FFFFFF"/>
        </w:rPr>
        <w:t>原子坐标的网格点表示并不高效，因为它具有大量的稀疏区域</w:t>
      </w:r>
      <w:r>
        <w:rPr>
          <w:color w:val="0D0D0D"/>
          <w:shd w:val="clear" w:color="auto" w:fill="FFFFFF"/>
        </w:rPr>
        <w:t>（</w:t>
      </w:r>
      <w:r w:rsidRPr="008F099D">
        <w:rPr>
          <w:color w:val="0D0D0D"/>
          <w:shd w:val="clear" w:color="auto" w:fill="FFFFFF"/>
        </w:rPr>
        <w:t>见图</w:t>
      </w:r>
      <w:r>
        <w:rPr>
          <w:rFonts w:hint="eastAsia"/>
          <w:color w:val="0D0D0D"/>
          <w:shd w:val="clear" w:color="auto" w:fill="FFFFFF"/>
        </w:rPr>
        <w:t>2</w:t>
      </w:r>
      <w:r>
        <w:rPr>
          <w:color w:val="0D0D0D"/>
          <w:shd w:val="clear" w:color="auto" w:fill="FFFFFF"/>
        </w:rPr>
        <w:t>-8</w:t>
      </w:r>
      <w:r w:rsidRPr="008F099D">
        <w:rPr>
          <w:color w:val="0D0D0D"/>
          <w:shd w:val="clear" w:color="auto" w:fill="FFFFFF"/>
        </w:rPr>
        <w:t>）。</w:t>
      </w:r>
      <w:r w:rsidR="003A20E7" w:rsidRPr="008F099D">
        <w:rPr>
          <w:color w:val="0D0D0D"/>
          <w:shd w:val="clear" w:color="auto" w:fill="FFFFFF"/>
        </w:rPr>
        <w:t>在图论或是数据结构中，这两种方法分别被称为邻接矩阵和邻接表。</w:t>
      </w:r>
      <w:r w:rsidR="003A20E7" w:rsidRPr="008F099D">
        <w:rPr>
          <w:color w:val="0D0D0D"/>
          <w:shd w:val="clear" w:color="auto" w:fill="FFFFFF"/>
        </w:rPr>
        <w:t>CNN</w:t>
      </w:r>
      <w:r w:rsidR="003A20E7"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003A20E7" w:rsidRPr="008F099D">
        <w:rPr>
          <w:color w:val="0D0D0D"/>
          <w:shd w:val="clear" w:color="auto" w:fill="FFFFFF"/>
        </w:rPr>
        <w:t>扩展</w:t>
      </w:r>
      <w:r w:rsidR="003A20E7" w:rsidRPr="008F099D">
        <w:rPr>
          <w:color w:val="0D0D0D"/>
          <w:shd w:val="clear" w:color="auto" w:fill="FFFFFF"/>
        </w:rPr>
        <w:t>CNN</w:t>
      </w:r>
      <w:r w:rsidR="003A20E7" w:rsidRPr="008F099D">
        <w:rPr>
          <w:color w:val="0D0D0D"/>
          <w:shd w:val="clear" w:color="auto" w:fill="FFFFFF"/>
        </w:rPr>
        <w:t>模型</w:t>
      </w:r>
      <w:r w:rsidR="00D06767">
        <w:rPr>
          <w:rFonts w:hint="eastAsia"/>
          <w:color w:val="0D0D0D"/>
          <w:shd w:val="clear" w:color="auto" w:fill="FFFFFF"/>
        </w:rPr>
        <w:t>，</w:t>
      </w:r>
      <w:r w:rsidR="003A20E7" w:rsidRPr="008F099D">
        <w:rPr>
          <w:color w:val="0D0D0D"/>
          <w:shd w:val="clear" w:color="auto" w:fill="FFFFFF"/>
        </w:rPr>
        <w:t>以处理大型</w:t>
      </w:r>
      <w:r w:rsidR="003A20E7" w:rsidRPr="008F099D">
        <w:rPr>
          <w:color w:val="0D0D0D"/>
          <w:shd w:val="clear" w:color="auto" w:fill="FFFFFF"/>
        </w:rPr>
        <w:t>MD</w:t>
      </w:r>
      <w:r w:rsidR="003A20E7" w:rsidRPr="008F099D">
        <w:rPr>
          <w:color w:val="0D0D0D"/>
          <w:shd w:val="clear" w:color="auto" w:fill="FFFFFF"/>
        </w:rPr>
        <w:t>模拟系统并不是一种高效的方法。</w:t>
      </w:r>
      <w:r w:rsidR="00D06767">
        <w:rPr>
          <w:rFonts w:hint="eastAsia"/>
          <w:color w:val="0D0D0D"/>
          <w:shd w:val="clear" w:color="auto" w:fill="FFFFFF"/>
        </w:rPr>
        <w:t>可以</w:t>
      </w:r>
      <w:r w:rsidR="003A20E7" w:rsidRPr="008F099D">
        <w:rPr>
          <w:color w:val="0D0D0D"/>
          <w:shd w:val="clear" w:color="auto" w:fill="FFFFFF"/>
        </w:rPr>
        <w:t>处理</w:t>
      </w:r>
      <w:proofErr w:type="gramStart"/>
      <w:r w:rsidR="003A20E7" w:rsidRPr="008F099D">
        <w:rPr>
          <w:color w:val="0D0D0D"/>
          <w:shd w:val="clear" w:color="auto" w:fill="FFFFFF"/>
        </w:rPr>
        <w:t>图结构</w:t>
      </w:r>
      <w:proofErr w:type="gramEnd"/>
      <w:r w:rsidR="003A20E7" w:rsidRPr="008F099D">
        <w:rPr>
          <w:color w:val="0D0D0D"/>
          <w:shd w:val="clear" w:color="auto" w:fill="FFFFFF"/>
        </w:rPr>
        <w:t>的新型神经网络正迅速受到欢迎，这</w:t>
      </w:r>
      <w:r>
        <w:rPr>
          <w:rFonts w:hint="eastAsia"/>
          <w:color w:val="0D0D0D"/>
          <w:shd w:val="clear" w:color="auto" w:fill="FFFFFF"/>
        </w:rPr>
        <w:t>种</w:t>
      </w:r>
      <w:r w:rsidR="00D06767">
        <w:rPr>
          <w:rFonts w:hint="eastAsia"/>
          <w:color w:val="0D0D0D"/>
          <w:shd w:val="clear" w:color="auto" w:fill="FFFFFF"/>
        </w:rPr>
        <w:t>CNN</w:t>
      </w:r>
      <w:r w:rsidR="003A20E7" w:rsidRPr="008F099D">
        <w:rPr>
          <w:color w:val="0D0D0D"/>
          <w:shd w:val="clear" w:color="auto" w:fill="FFFFFF"/>
        </w:rPr>
        <w:t>称为图卷积网络</w:t>
      </w:r>
      <w:r w:rsidR="00B06485">
        <w:rPr>
          <w:color w:val="0D0D0D"/>
          <w:shd w:val="clear" w:color="auto" w:fill="FFFFFF"/>
        </w:rPr>
        <w:t>（</w:t>
      </w:r>
      <w:r w:rsidR="003A20E7" w:rsidRPr="008F099D">
        <w:rPr>
          <w:color w:val="0D0D0D"/>
          <w:shd w:val="clear" w:color="auto" w:fill="FFFFFF"/>
        </w:rPr>
        <w:t>GCN</w:t>
      </w:r>
      <w:r w:rsidR="003A20E7"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003A20E7" w:rsidRPr="008F099D">
        <w:rPr>
          <w:color w:val="0D0D0D"/>
          <w:shd w:val="clear" w:color="auto" w:fill="FFFFFF"/>
        </w:rPr>
        <w:t>。</w:t>
      </w:r>
    </w:p>
    <w:p w14:paraId="2C0C7B98" w14:textId="77777777" w:rsidR="00916507"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52514352" wp14:editId="24E1844E">
            <wp:extent cx="3547011" cy="1899138"/>
            <wp:effectExtent l="0" t="0" r="0" b="6350"/>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0357" cy="1906284"/>
                    </a:xfrm>
                    <a:prstGeom prst="rect">
                      <a:avLst/>
                    </a:prstGeom>
                  </pic:spPr>
                </pic:pic>
              </a:graphicData>
            </a:graphic>
          </wp:inline>
        </w:drawing>
      </w:r>
    </w:p>
    <w:p w14:paraId="3E0E0E65" w14:textId="405F0B59" w:rsidR="00916507" w:rsidRPr="00916507" w:rsidRDefault="00916507" w:rsidP="00916507">
      <w:pPr>
        <w:ind w:firstLine="422"/>
        <w:jc w:val="center"/>
        <w:rPr>
          <w:b/>
          <w:bCs/>
          <w:color w:val="0D0D0D"/>
          <w:sz w:val="21"/>
          <w:szCs w:val="16"/>
          <w:shd w:val="clear" w:color="auto" w:fill="FFFFFF"/>
        </w:rPr>
      </w:pPr>
      <w:r w:rsidRPr="008F099D">
        <w:rPr>
          <w:b/>
          <w:bCs/>
          <w:color w:val="0D0D0D"/>
          <w:sz w:val="21"/>
          <w:szCs w:val="16"/>
          <w:shd w:val="clear" w:color="auto" w:fill="FFFFFF"/>
        </w:rPr>
        <w:t>图</w:t>
      </w:r>
      <w:r>
        <w:rPr>
          <w:rFonts w:hint="eastAsia"/>
          <w:b/>
          <w:bCs/>
          <w:color w:val="0D0D0D"/>
          <w:sz w:val="21"/>
          <w:szCs w:val="16"/>
          <w:shd w:val="clear" w:color="auto" w:fill="FFFFFF"/>
        </w:rPr>
        <w:t>2</w:t>
      </w:r>
      <w:r>
        <w:rPr>
          <w:b/>
          <w:bCs/>
          <w:color w:val="0D0D0D"/>
          <w:sz w:val="21"/>
          <w:szCs w:val="16"/>
          <w:shd w:val="clear" w:color="auto" w:fill="FFFFFF"/>
        </w:rPr>
        <w:t>-8</w:t>
      </w:r>
      <w:r w:rsidRPr="008F099D">
        <w:rPr>
          <w:b/>
          <w:bCs/>
          <w:color w:val="0D0D0D"/>
          <w:sz w:val="21"/>
          <w:szCs w:val="16"/>
          <w:shd w:val="clear" w:color="auto" w:fill="FFFFFF"/>
        </w:rPr>
        <w:t xml:space="preserve"> </w:t>
      </w:r>
      <w:r w:rsidRPr="008F099D">
        <w:rPr>
          <w:b/>
          <w:bCs/>
          <w:color w:val="0D0D0D"/>
          <w:sz w:val="21"/>
          <w:szCs w:val="16"/>
          <w:shd w:val="clear" w:color="auto" w:fill="FFFFFF"/>
        </w:rPr>
        <w:t>图神经网络的存储结构</w:t>
      </w:r>
    </w:p>
    <w:p w14:paraId="0A38FF88" w14:textId="4AB9F9E9" w:rsidR="003A20E7" w:rsidRDefault="003A20E7" w:rsidP="001B14B6">
      <w:pPr>
        <w:ind w:firstLine="480"/>
        <w:rPr>
          <w:ins w:id="17" w:author="Liz" w:date="2024-03-06T00:38:00Z"/>
          <w:color w:val="0D0D0D"/>
          <w:shd w:val="clear" w:color="auto" w:fill="FFFFFF"/>
        </w:rPr>
      </w:pPr>
      <w:r w:rsidRPr="008F099D">
        <w:rPr>
          <w:color w:val="0D0D0D"/>
          <w:shd w:val="clear" w:color="auto" w:fill="FFFFFF"/>
        </w:rPr>
        <w:lastRenderedPageBreak/>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5B42EDAC" w14:textId="0481074C" w:rsidR="00252974" w:rsidRDefault="00AF7CDF" w:rsidP="00712FBC">
      <w:pPr>
        <w:ind w:firstLine="480"/>
        <w:rPr>
          <w:color w:val="0D0D0D"/>
          <w:shd w:val="clear" w:color="auto" w:fill="FFFFFF"/>
        </w:rPr>
      </w:pPr>
      <w:r w:rsidRPr="00AF7CDF">
        <w:rPr>
          <w:rFonts w:hint="eastAsia"/>
          <w:color w:val="0D0D0D"/>
          <w:shd w:val="clear" w:color="auto" w:fill="FFFFFF"/>
        </w:rPr>
        <w:t xml:space="preserve">Atharva S. </w:t>
      </w:r>
      <w:proofErr w:type="gramStart"/>
      <w:r w:rsidRPr="00AF7CDF">
        <w:rPr>
          <w:rFonts w:hint="eastAsia"/>
          <w:color w:val="0D0D0D"/>
          <w:shd w:val="clear" w:color="auto" w:fill="FFFFFF"/>
        </w:rPr>
        <w:t>Kelkar</w:t>
      </w:r>
      <w:r w:rsidRPr="00AF7CDF">
        <w:rPr>
          <w:rFonts w:hint="eastAsia"/>
          <w:color w:val="0D0D0D"/>
          <w:sz w:val="21"/>
          <w:szCs w:val="16"/>
          <w:shd w:val="clear" w:color="auto" w:fill="FFFFFF"/>
          <w:vertAlign w:val="superscript"/>
        </w:rPr>
        <w:t>[</w:t>
      </w:r>
      <w:proofErr w:type="gramEnd"/>
      <w:r w:rsidRPr="00AF7CDF">
        <w:rPr>
          <w:rFonts w:hint="eastAsia"/>
          <w:color w:val="0D0D0D"/>
          <w:sz w:val="21"/>
          <w:szCs w:val="16"/>
          <w:shd w:val="clear" w:color="auto" w:fill="FFFFFF"/>
          <w:vertAlign w:val="superscript"/>
        </w:rPr>
        <w:t>30]</w:t>
      </w:r>
      <w:r w:rsidRPr="00AF7CDF">
        <w:rPr>
          <w:rFonts w:hint="eastAsia"/>
          <w:color w:val="0D0D0D"/>
          <w:shd w:val="clear" w:color="auto" w:fill="FFFFFF"/>
        </w:rPr>
        <w:t>等提出了一种基于</w:t>
      </w:r>
      <w:r w:rsidRPr="00AF7CDF">
        <w:rPr>
          <w:rFonts w:hint="eastAsia"/>
          <w:color w:val="0D0D0D"/>
          <w:shd w:val="clear" w:color="auto" w:fill="FFFFFF"/>
        </w:rPr>
        <w:t>MD</w:t>
      </w:r>
      <w:r w:rsidRPr="00AF7CDF">
        <w:rPr>
          <w:rFonts w:hint="eastAsia"/>
          <w:color w:val="0D0D0D"/>
          <w:shd w:val="clear" w:color="auto" w:fill="FFFFFF"/>
        </w:rPr>
        <w:t>模拟中水分子的位置，通过卷积神经网络，来预测水合自由能（</w:t>
      </w:r>
      <w:r w:rsidRPr="00AF7CDF">
        <w:rPr>
          <w:rFonts w:hint="eastAsia"/>
          <w:color w:val="0D0D0D"/>
          <w:shd w:val="clear" w:color="auto" w:fill="FFFFFF"/>
        </w:rPr>
        <w:t>HFE</w:t>
      </w:r>
      <w:r w:rsidRPr="00AF7CDF">
        <w:rPr>
          <w:rFonts w:hint="eastAsia"/>
          <w:color w:val="0D0D0D"/>
          <w:shd w:val="clear" w:color="auto" w:fill="FFFFFF"/>
        </w:rPr>
        <w:t>），</w:t>
      </w:r>
      <w:r w:rsidR="0040746A">
        <w:rPr>
          <w:rFonts w:hint="eastAsia"/>
          <w:color w:val="0D0D0D"/>
          <w:shd w:val="clear" w:color="auto" w:fill="FFFFFF"/>
        </w:rPr>
        <w:t>用于评估</w:t>
      </w:r>
      <w:r w:rsidRPr="00AF7CDF">
        <w:rPr>
          <w:rFonts w:hint="eastAsia"/>
          <w:color w:val="0D0D0D"/>
          <w:shd w:val="clear" w:color="auto" w:fill="FFFFFF"/>
        </w:rPr>
        <w:t>界面</w:t>
      </w:r>
      <w:r w:rsidR="0040746A">
        <w:rPr>
          <w:rFonts w:hint="eastAsia"/>
          <w:color w:val="0D0D0D"/>
          <w:shd w:val="clear" w:color="auto" w:fill="FFFFFF"/>
        </w:rPr>
        <w:t>的</w:t>
      </w:r>
      <w:r w:rsidRPr="00AF7CDF">
        <w:rPr>
          <w:rFonts w:hint="eastAsia"/>
          <w:color w:val="0D0D0D"/>
          <w:shd w:val="clear" w:color="auto" w:fill="FFFFFF"/>
        </w:rPr>
        <w:t>疏水性。其设计了一系列理想化的自组装单层（</w:t>
      </w:r>
      <w:r w:rsidRPr="00AF7CDF">
        <w:rPr>
          <w:rFonts w:hint="eastAsia"/>
          <w:color w:val="0D0D0D"/>
          <w:shd w:val="clear" w:color="auto" w:fill="FFFFFF"/>
        </w:rPr>
        <w:t>SAM</w:t>
      </w:r>
      <w:r w:rsidRPr="00AF7CDF">
        <w:rPr>
          <w:rFonts w:hint="eastAsia"/>
          <w:color w:val="0D0D0D"/>
          <w:shd w:val="clear" w:color="auto" w:fill="FFFFFF"/>
        </w:rPr>
        <w:t>）</w:t>
      </w:r>
      <w:r w:rsidR="0040746A">
        <w:rPr>
          <w:rFonts w:hint="eastAsia"/>
          <w:color w:val="0D0D0D"/>
          <w:shd w:val="clear" w:color="auto" w:fill="FFFFFF"/>
        </w:rPr>
        <w:t>模型</w:t>
      </w:r>
      <w:r w:rsidRPr="00AF7CDF">
        <w:rPr>
          <w:rFonts w:hint="eastAsia"/>
          <w:color w:val="0D0D0D"/>
          <w:shd w:val="clear" w:color="auto" w:fill="FFFFFF"/>
        </w:rPr>
        <w:t>，这些</w:t>
      </w:r>
      <w:r w:rsidRPr="00AF7CDF">
        <w:rPr>
          <w:rFonts w:hint="eastAsia"/>
          <w:color w:val="0D0D0D"/>
          <w:shd w:val="clear" w:color="auto" w:fill="FFFFFF"/>
        </w:rPr>
        <w:t>SAMs</w:t>
      </w:r>
      <w:r w:rsidRPr="00AF7CDF">
        <w:rPr>
          <w:rFonts w:hint="eastAsia"/>
          <w:color w:val="0D0D0D"/>
          <w:shd w:val="clear" w:color="auto" w:fill="FFFFFF"/>
        </w:rPr>
        <w:t>具有不同的末端基团和表面极性，用作</w:t>
      </w:r>
      <w:r w:rsidRPr="00AF7CDF">
        <w:rPr>
          <w:rFonts w:hint="eastAsia"/>
          <w:color w:val="0D0D0D"/>
          <w:shd w:val="clear" w:color="auto" w:fill="FFFFFF"/>
        </w:rPr>
        <w:t>CNN</w:t>
      </w:r>
      <w:r w:rsidRPr="00AF7CDF">
        <w:rPr>
          <w:rFonts w:hint="eastAsia"/>
          <w:color w:val="0D0D0D"/>
          <w:shd w:val="clear" w:color="auto" w:fill="FFFFFF"/>
        </w:rPr>
        <w:t>训练的标签。在完成训练后，</w:t>
      </w:r>
      <w:r w:rsidRPr="00AF7CDF">
        <w:rPr>
          <w:rFonts w:hint="eastAsia"/>
          <w:color w:val="0D0D0D"/>
          <w:shd w:val="clear" w:color="auto" w:fill="FFFFFF"/>
        </w:rPr>
        <w:t>CNN</w:t>
      </w:r>
      <w:r w:rsidRPr="00AF7CDF">
        <w:rPr>
          <w:rFonts w:hint="eastAsia"/>
          <w:color w:val="0D0D0D"/>
          <w:shd w:val="clear" w:color="auto" w:fill="FFFFFF"/>
        </w:rPr>
        <w:t>得到了</w:t>
      </w:r>
      <w:r w:rsidR="009431C2">
        <w:rPr>
          <w:rFonts w:hint="eastAsia"/>
          <w:color w:val="0D0D0D"/>
          <w:shd w:val="clear" w:color="auto" w:fill="FFFFFF"/>
        </w:rPr>
        <w:t>很</w:t>
      </w:r>
      <w:r w:rsidRPr="00AF7CDF">
        <w:rPr>
          <w:rFonts w:hint="eastAsia"/>
          <w:color w:val="0D0D0D"/>
          <w:shd w:val="clear" w:color="auto" w:fill="FFFFFF"/>
        </w:rPr>
        <w:t>准确的结果。这种方法只需要</w:t>
      </w:r>
      <w:r w:rsidRPr="00AF7CDF">
        <w:rPr>
          <w:rFonts w:hint="eastAsia"/>
          <w:color w:val="0D0D0D"/>
          <w:shd w:val="clear" w:color="auto" w:fill="FFFFFF"/>
        </w:rPr>
        <w:t>180</w:t>
      </w:r>
      <w:r w:rsidR="0040746A">
        <w:rPr>
          <w:color w:val="0D0D0D"/>
          <w:shd w:val="clear" w:color="auto" w:fill="FFFFFF"/>
        </w:rPr>
        <w:t xml:space="preserve"> </w:t>
      </w:r>
      <w:proofErr w:type="spellStart"/>
      <w:ins w:id="18" w:author="PC" w:date="2024-03-06T17:18:00Z">
        <w:r w:rsidR="0040746A">
          <w:rPr>
            <w:rFonts w:hint="eastAsia"/>
            <w:color w:val="0D0D0D"/>
            <w:shd w:val="clear" w:color="auto" w:fill="FFFFFF"/>
          </w:rPr>
          <w:t>ps</w:t>
        </w:r>
      </w:ins>
      <w:proofErr w:type="spellEnd"/>
      <w:r w:rsidRPr="00AF7CDF">
        <w:rPr>
          <w:rFonts w:hint="eastAsia"/>
          <w:color w:val="0D0D0D"/>
          <w:shd w:val="clear" w:color="auto" w:fill="FFFFFF"/>
        </w:rPr>
        <w:t>的</w:t>
      </w:r>
      <w:r w:rsidRPr="00AF7CDF">
        <w:rPr>
          <w:rFonts w:hint="eastAsia"/>
          <w:color w:val="0D0D0D"/>
          <w:shd w:val="clear" w:color="auto" w:fill="FFFFFF"/>
        </w:rPr>
        <w:t>MD</w:t>
      </w:r>
      <w:r w:rsidRPr="00AF7CDF">
        <w:rPr>
          <w:rFonts w:hint="eastAsia"/>
          <w:color w:val="0D0D0D"/>
          <w:shd w:val="clear" w:color="auto" w:fill="FFFFFF"/>
        </w:rPr>
        <w:t>数据，就可得到</w:t>
      </w:r>
      <w:commentRangeStart w:id="19"/>
      <w:commentRangeStart w:id="20"/>
      <w:r w:rsidRPr="00AF7CDF">
        <w:rPr>
          <w:rFonts w:hint="eastAsia"/>
          <w:color w:val="0D0D0D"/>
          <w:shd w:val="clear" w:color="auto" w:fill="FFFFFF"/>
        </w:rPr>
        <w:t>RMSE</w:t>
      </w:r>
      <w:r w:rsidR="00252974">
        <w:rPr>
          <w:rFonts w:hint="eastAsia"/>
          <w:color w:val="0D0D0D"/>
          <w:shd w:val="clear" w:color="auto" w:fill="FFFFFF"/>
        </w:rPr>
        <w:t>趋于</w:t>
      </w:r>
      <w:r w:rsidRPr="00AF7CDF">
        <w:rPr>
          <w:rFonts w:hint="eastAsia"/>
          <w:color w:val="0D0D0D"/>
          <w:shd w:val="clear" w:color="auto" w:fill="FFFFFF"/>
        </w:rPr>
        <w:t>稳定</w:t>
      </w:r>
      <w:commentRangeEnd w:id="19"/>
      <w:r w:rsidR="0040746A">
        <w:rPr>
          <w:rStyle w:val="aff5"/>
        </w:rPr>
        <w:commentReference w:id="19"/>
      </w:r>
      <w:commentRangeEnd w:id="20"/>
      <w:r w:rsidR="00252974">
        <w:rPr>
          <w:rStyle w:val="aff5"/>
        </w:rPr>
        <w:commentReference w:id="20"/>
      </w:r>
      <w:r w:rsidR="00916507">
        <w:rPr>
          <w:rFonts w:hint="eastAsia"/>
          <w:color w:val="0D0D0D"/>
          <w:shd w:val="clear" w:color="auto" w:fill="FFFFFF"/>
        </w:rPr>
        <w:t>，</w:t>
      </w:r>
      <w:r w:rsidR="00252974">
        <w:rPr>
          <w:rFonts w:hint="eastAsia"/>
          <w:color w:val="0D0D0D"/>
          <w:shd w:val="clear" w:color="auto" w:fill="FFFFFF"/>
        </w:rPr>
        <w:t>结果收敛</w:t>
      </w:r>
      <w:r w:rsidRPr="00AF7CDF">
        <w:rPr>
          <w:rFonts w:hint="eastAsia"/>
          <w:color w:val="0D0D0D"/>
          <w:shd w:val="clear" w:color="auto" w:fill="FFFFFF"/>
        </w:rPr>
        <w:t>的</w:t>
      </w:r>
      <w:r w:rsidRPr="00AF7CDF">
        <w:rPr>
          <w:rFonts w:hint="eastAsia"/>
          <w:color w:val="0D0D0D"/>
          <w:shd w:val="clear" w:color="auto" w:fill="FFFFFF"/>
        </w:rPr>
        <w:t>HFE</w:t>
      </w:r>
      <w:r w:rsidRPr="00AF7CDF">
        <w:rPr>
          <w:rFonts w:hint="eastAsia"/>
          <w:color w:val="0D0D0D"/>
          <w:shd w:val="clear" w:color="auto" w:fill="FFFFFF"/>
        </w:rPr>
        <w:t>。相对而言，</w:t>
      </w:r>
      <w:r w:rsidR="003F6608">
        <w:rPr>
          <w:rFonts w:hint="eastAsia"/>
          <w:color w:val="0D0D0D"/>
          <w:shd w:val="clear" w:color="auto" w:fill="FFFFFF"/>
        </w:rPr>
        <w:t>传统</w:t>
      </w:r>
      <w:r w:rsidR="00712FBC">
        <w:rPr>
          <w:rFonts w:hint="eastAsia"/>
          <w:color w:val="0D0D0D"/>
          <w:shd w:val="clear" w:color="auto" w:fill="FFFFFF"/>
        </w:rPr>
        <w:t>的</w:t>
      </w:r>
      <w:r w:rsidR="003F6608" w:rsidRPr="00AF7CDF">
        <w:rPr>
          <w:rFonts w:hint="eastAsia"/>
          <w:color w:val="0D0D0D"/>
          <w:shd w:val="clear" w:color="auto" w:fill="FFFFFF"/>
        </w:rPr>
        <w:t>间接伞状抽样</w:t>
      </w:r>
      <w:r w:rsidR="00712FBC">
        <w:rPr>
          <w:rFonts w:hint="eastAsia"/>
          <w:color w:val="0D0D0D"/>
          <w:shd w:val="clear" w:color="auto" w:fill="FFFFFF"/>
        </w:rPr>
        <w:t>方法</w:t>
      </w:r>
      <w:r w:rsidR="003F6608" w:rsidRPr="00AF7CDF">
        <w:rPr>
          <w:rFonts w:hint="eastAsia"/>
          <w:color w:val="0D0D0D"/>
          <w:shd w:val="clear" w:color="auto" w:fill="FFFFFF"/>
        </w:rPr>
        <w:t>（</w:t>
      </w:r>
      <w:r w:rsidR="003F6608" w:rsidRPr="00AF7CDF">
        <w:rPr>
          <w:rFonts w:hint="eastAsia"/>
          <w:color w:val="0D0D0D"/>
          <w:shd w:val="clear" w:color="auto" w:fill="FFFFFF"/>
        </w:rPr>
        <w:t>INDUS</w:t>
      </w:r>
      <w:r w:rsidR="003F6608" w:rsidRPr="00AF7CDF">
        <w:rPr>
          <w:rFonts w:hint="eastAsia"/>
          <w:color w:val="0D0D0D"/>
          <w:shd w:val="clear" w:color="auto" w:fill="FFFFFF"/>
        </w:rPr>
        <w:t>），</w:t>
      </w:r>
      <w:r w:rsidRPr="00AF7CDF">
        <w:rPr>
          <w:rFonts w:hint="eastAsia"/>
          <w:color w:val="0D0D0D"/>
          <w:shd w:val="clear" w:color="auto" w:fill="FFFFFF"/>
        </w:rPr>
        <w:t>需要</w:t>
      </w:r>
      <w:r w:rsidRPr="00AF7CDF">
        <w:rPr>
          <w:rFonts w:hint="eastAsia"/>
          <w:color w:val="0D0D0D"/>
          <w:shd w:val="clear" w:color="auto" w:fill="FFFFFF"/>
        </w:rPr>
        <w:t>65</w:t>
      </w:r>
      <w:r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332F42">
        <w:rPr>
          <w:rFonts w:hint="eastAsia"/>
          <w:color w:val="0D0D0D"/>
          <w:shd w:val="clear" w:color="auto" w:fill="FFFFFF"/>
        </w:rPr>
        <w:t>，是</w:t>
      </w:r>
      <w:r w:rsidR="00252974">
        <w:rPr>
          <w:rFonts w:hint="eastAsia"/>
          <w:color w:val="0D0D0D"/>
          <w:shd w:val="clear" w:color="auto" w:fill="FFFFFF"/>
        </w:rPr>
        <w:t>基于</w:t>
      </w:r>
      <w:r w:rsidR="00252974">
        <w:rPr>
          <w:rFonts w:hint="eastAsia"/>
          <w:color w:val="0D0D0D"/>
          <w:shd w:val="clear" w:color="auto" w:fill="FFFFFF"/>
        </w:rPr>
        <w:t>CNN</w:t>
      </w:r>
      <w:r w:rsidR="00252974">
        <w:rPr>
          <w:rFonts w:hint="eastAsia"/>
          <w:color w:val="0D0D0D"/>
          <w:shd w:val="clear" w:color="auto" w:fill="FFFFFF"/>
        </w:rPr>
        <w:t>的</w:t>
      </w:r>
      <w:r w:rsidR="00332F42">
        <w:rPr>
          <w:color w:val="0D0D0D"/>
          <w:shd w:val="clear" w:color="auto" w:fill="FFFFFF"/>
        </w:rPr>
        <w:t>模型</w:t>
      </w:r>
      <w:r w:rsidR="00712FBC">
        <w:rPr>
          <w:rFonts w:hint="eastAsia"/>
          <w:color w:val="0D0D0D"/>
          <w:shd w:val="clear" w:color="auto" w:fill="FFFFFF"/>
        </w:rPr>
        <w:t>计算</w:t>
      </w:r>
      <w:r w:rsidR="00332F42">
        <w:rPr>
          <w:color w:val="0D0D0D"/>
          <w:shd w:val="clear" w:color="auto" w:fill="FFFFFF"/>
        </w:rPr>
        <w:t>时长的</w:t>
      </w:r>
      <w:r w:rsidRPr="00AF7CDF">
        <w:rPr>
          <w:rFonts w:hint="eastAsia"/>
          <w:color w:val="0D0D0D"/>
          <w:shd w:val="clear" w:color="auto" w:fill="FFFFFF"/>
        </w:rPr>
        <w:t>300</w:t>
      </w:r>
      <w:r w:rsidRPr="00AF7CDF">
        <w:rPr>
          <w:rFonts w:hint="eastAsia"/>
          <w:color w:val="0D0D0D"/>
          <w:shd w:val="clear" w:color="auto" w:fill="FFFFFF"/>
        </w:rPr>
        <w:t>倍。</w:t>
      </w:r>
      <w:r w:rsidR="00712FBC">
        <w:rPr>
          <w:rFonts w:hint="eastAsia"/>
          <w:color w:val="0D0D0D"/>
          <w:shd w:val="clear" w:color="auto" w:fill="FFFFFF"/>
        </w:rPr>
        <w:t>同时，</w:t>
      </w:r>
      <w:r w:rsidR="00712FBC">
        <w:rPr>
          <w:rFonts w:hint="eastAsia"/>
          <w:color w:val="0D0D0D"/>
          <w:shd w:val="clear" w:color="auto" w:fill="FFFFFF"/>
        </w:rPr>
        <w:t>CNN</w:t>
      </w:r>
      <w:r w:rsidR="00712FBC">
        <w:rPr>
          <w:rFonts w:hint="eastAsia"/>
          <w:color w:val="0D0D0D"/>
          <w:shd w:val="clear" w:color="auto" w:fill="FFFFFF"/>
        </w:rPr>
        <w:t>算法有潜力</w:t>
      </w:r>
      <w:r w:rsidRPr="00AF7CDF">
        <w:rPr>
          <w:rFonts w:hint="eastAsia"/>
          <w:color w:val="0D0D0D"/>
          <w:shd w:val="clear" w:color="auto" w:fill="FFFFFF"/>
        </w:rPr>
        <w:t>可以推广到更大体系的疏水性研究</w:t>
      </w:r>
      <w:r w:rsidR="00332F42">
        <w:rPr>
          <w:rFonts w:hint="eastAsia"/>
          <w:color w:val="0D0D0D"/>
          <w:shd w:val="clear" w:color="auto" w:fill="FFFFFF"/>
        </w:rPr>
        <w:t>中</w:t>
      </w:r>
      <w:r w:rsidR="00FE23E1" w:rsidRPr="00FE23E1">
        <w:rPr>
          <w:rFonts w:hint="eastAsia"/>
          <w:color w:val="0D0D0D"/>
          <w:shd w:val="clear" w:color="auto" w:fill="FFFFFF"/>
        </w:rPr>
        <w:t>。</w:t>
      </w:r>
    </w:p>
    <w:p w14:paraId="3EEC932A" w14:textId="6BA6060C" w:rsidR="00FE23E1" w:rsidRPr="00FE23E1" w:rsidRDefault="00252974" w:rsidP="00252974">
      <w:pPr>
        <w:ind w:firstLine="480"/>
        <w:jc w:val="center"/>
      </w:pPr>
      <w:r w:rsidRPr="00FE23E1">
        <w:rPr>
          <w:rFonts w:hint="eastAsia"/>
          <w:noProof/>
          <w:color w:val="0D0D0D"/>
          <w:shd w:val="clear" w:color="auto" w:fill="FFFFFF"/>
        </w:rPr>
        <w:drawing>
          <wp:inline distT="0" distB="0" distL="0" distR="0" wp14:anchorId="342E18F5" wp14:editId="11831936">
            <wp:extent cx="5343220" cy="1963616"/>
            <wp:effectExtent l="0" t="0" r="0" b="0"/>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629" cy="1965971"/>
                    </a:xfrm>
                    <a:prstGeom prst="rect">
                      <a:avLst/>
                    </a:prstGeom>
                    <a:noFill/>
                    <a:ln>
                      <a:noFill/>
                    </a:ln>
                  </pic:spPr>
                </pic:pic>
              </a:graphicData>
            </a:graphic>
          </wp:inline>
        </w:drawing>
      </w:r>
    </w:p>
    <w:p w14:paraId="6CEAC6E1" w14:textId="1AA69A39" w:rsidR="00B45D41" w:rsidRDefault="00FE23E1" w:rsidP="00252974">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w:t>
      </w:r>
      <w:r w:rsidR="00916507">
        <w:rPr>
          <w:b/>
          <w:bCs/>
          <w:color w:val="0D0D0D"/>
          <w:sz w:val="21"/>
          <w:szCs w:val="16"/>
          <w:shd w:val="clear" w:color="auto" w:fill="FFFFFF"/>
        </w:rPr>
        <w:t>9</w:t>
      </w:r>
      <w:r w:rsidRPr="00FE23E1">
        <w:rPr>
          <w:b/>
          <w:bCs/>
          <w:color w:val="0D0D0D"/>
          <w:sz w:val="21"/>
          <w:szCs w:val="16"/>
          <w:shd w:val="clear" w:color="auto" w:fill="FFFFFF"/>
        </w:rPr>
        <w:t xml:space="preserve">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1256C392" w14:textId="77777777" w:rsidR="00252974" w:rsidRDefault="003A20E7" w:rsidP="003F2DA3">
      <w:pPr>
        <w:ind w:firstLine="480"/>
        <w:jc w:val="left"/>
        <w:rPr>
          <w:color w:val="000000"/>
          <w:kern w:val="0"/>
          <w:szCs w:val="21"/>
          <w:lang w:bidi="ar"/>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w:t>
      </w:r>
      <w:r w:rsidR="00252974">
        <w:rPr>
          <w:rFonts w:hint="eastAsia"/>
          <w:color w:val="000000"/>
          <w:kern w:val="0"/>
          <w:szCs w:val="21"/>
          <w:lang w:bidi="ar"/>
        </w:rPr>
        <w:t>原</w:t>
      </w:r>
      <w:r w:rsidRPr="008F099D">
        <w:rPr>
          <w:color w:val="000000"/>
          <w:kern w:val="0"/>
          <w:szCs w:val="21"/>
          <w:lang w:bidi="ar"/>
        </w:rPr>
        <w:t>子往往被定义为未知结构的原子。</w:t>
      </w:r>
    </w:p>
    <w:p w14:paraId="65974F7C" w14:textId="14120501" w:rsidR="003A20E7" w:rsidRPr="003F2DA3" w:rsidRDefault="00252974" w:rsidP="00252974">
      <w:pPr>
        <w:ind w:firstLine="480"/>
        <w:jc w:val="center"/>
        <w:rPr>
          <w:b/>
          <w:bCs/>
          <w:color w:val="0D0D0D"/>
          <w:sz w:val="21"/>
          <w:szCs w:val="16"/>
          <w:shd w:val="clear" w:color="auto" w:fill="FFFFFF"/>
        </w:rPr>
      </w:pPr>
      <w:r w:rsidRPr="008F099D">
        <w:rPr>
          <w:noProof/>
        </w:rPr>
        <w:lastRenderedPageBreak/>
        <w:drawing>
          <wp:inline distT="0" distB="0" distL="0" distR="0" wp14:anchorId="73D8A78A" wp14:editId="02DF87BA">
            <wp:extent cx="3042139" cy="2942939"/>
            <wp:effectExtent l="0" t="0" r="6350" b="0"/>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30">
                      <a:extLst>
                        <a:ext uri="{28A0092B-C50C-407E-A947-70E740481C1C}">
                          <a14:useLocalDpi xmlns:a14="http://schemas.microsoft.com/office/drawing/2010/main" val="0"/>
                        </a:ext>
                      </a:extLst>
                    </a:blip>
                    <a:srcRect l="14023" t="3779" r="10440" b="2256"/>
                    <a:stretch>
                      <a:fillRect/>
                    </a:stretch>
                  </pic:blipFill>
                  <pic:spPr>
                    <a:xfrm>
                      <a:off x="0" y="0"/>
                      <a:ext cx="3056221" cy="2956562"/>
                    </a:xfrm>
                    <a:prstGeom prst="rect">
                      <a:avLst/>
                    </a:prstGeom>
                    <a:noFill/>
                    <a:ln>
                      <a:noFill/>
                    </a:ln>
                  </pic:spPr>
                </pic:pic>
              </a:graphicData>
            </a:graphic>
          </wp:inline>
        </w:drawing>
      </w:r>
    </w:p>
    <w:p w14:paraId="1848D862" w14:textId="5CF274D2"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00916507">
        <w:rPr>
          <w:b/>
          <w:bCs/>
          <w:kern w:val="0"/>
          <w:sz w:val="21"/>
          <w:szCs w:val="16"/>
        </w:rPr>
        <w:t>10</w:t>
      </w:r>
      <w:r w:rsidRPr="008F099D">
        <w:rPr>
          <w:b/>
          <w:bCs/>
          <w:kern w:val="0"/>
          <w:sz w:val="21"/>
          <w:szCs w:val="16"/>
        </w:rPr>
        <w:t xml:space="preserve">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609114C6"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proofErr w:type="spellStart"/>
      <w:r w:rsidR="00B45D41">
        <w:rPr>
          <w:rFonts w:hint="eastAsia"/>
        </w:rPr>
        <w:t>DeepMD</w:t>
      </w:r>
      <w:proofErr w:type="spellEnd"/>
      <w:r w:rsidR="00B45D41">
        <w:t>-</w:t>
      </w:r>
      <w:r w:rsidR="00B45D41">
        <w:rPr>
          <w:rFonts w:hint="eastAsia"/>
        </w:rPr>
        <w:t>kit</w:t>
      </w:r>
      <w:r w:rsidR="00B45D41">
        <w:rPr>
          <w:rFonts w:hint="eastAsia"/>
        </w:rPr>
        <w:t>，</w:t>
      </w:r>
      <w:r w:rsidR="0037576B">
        <w:rPr>
          <w:rFonts w:hint="eastAsia"/>
        </w:rPr>
        <w:t>旨在帮助研究人员方便地构建基于深度学习的势能和力场表示。</w:t>
      </w:r>
      <w:r w:rsidR="009A579C">
        <w:rPr>
          <w:rFonts w:hint="eastAsia"/>
        </w:rPr>
        <w:t>该软件包</w:t>
      </w:r>
      <w:r w:rsidR="0037576B">
        <w:rPr>
          <w:rFonts w:hint="eastAsia"/>
        </w:rPr>
        <w:t>可以和经典分子动力学软件包（比如</w:t>
      </w:r>
      <w:r w:rsidR="0037576B">
        <w:rPr>
          <w:rFonts w:hint="eastAsia"/>
        </w:rPr>
        <w:t>LAMMPS</w:t>
      </w:r>
      <w:r w:rsidR="0037576B">
        <w:rPr>
          <w:rFonts w:hint="eastAsia"/>
        </w:rPr>
        <w:t>）相接，在训练后</w:t>
      </w:r>
      <w:r w:rsidR="0050211D">
        <w:rPr>
          <w:rFonts w:hint="eastAsia"/>
        </w:rPr>
        <w:t>，</w:t>
      </w:r>
      <w:r w:rsidR="0037576B">
        <w:rPr>
          <w:rFonts w:hint="eastAsia"/>
        </w:rPr>
        <w:t>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w:t>
      </w:r>
      <w:r w:rsidR="00916507">
        <w:t>1</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w:t>
      </w:r>
      <w:r w:rsidR="00916507">
        <w:t>1</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C7CEAA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2-1</w:t>
      </w:r>
      <w:r w:rsidR="00916507">
        <w:rPr>
          <w:b/>
          <w:bCs/>
          <w:sz w:val="21"/>
          <w:szCs w:val="21"/>
        </w:rPr>
        <w:t>1</w:t>
      </w:r>
      <w:r w:rsidRPr="00372807">
        <w:rPr>
          <w:b/>
          <w:bCs/>
          <w:sz w:val="21"/>
          <w:szCs w:val="21"/>
        </w:rPr>
        <w:t xml:space="preserve">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B45D41">
      <w:pPr>
        <w:pStyle w:val="af"/>
        <w:numPr>
          <w:ilvl w:val="0"/>
          <w:numId w:val="1"/>
        </w:numPr>
        <w:spacing w:before="240"/>
        <w:ind w:firstLineChars="0"/>
        <w:jc w:val="center"/>
        <w:rPr>
          <w:rFonts w:ascii="黑体" w:eastAsia="黑体" w:hAnsi="黑体" w:cs="黑体"/>
          <w:vanish/>
          <w:sz w:val="36"/>
          <w:szCs w:val="36"/>
        </w:rPr>
      </w:pPr>
    </w:p>
    <w:p w14:paraId="3851D36A" w14:textId="4C3D2F46" w:rsidR="00DF0525" w:rsidRPr="008F099D" w:rsidRDefault="00B45D41" w:rsidP="00097E11">
      <w:pPr>
        <w:pStyle w:val="2"/>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74230C7F">
            <wp:extent cx="5029200" cy="1365985"/>
            <wp:effectExtent l="0" t="0" r="0" b="5715"/>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33"/>
                    <a:stretch>
                      <a:fillRect/>
                    </a:stretch>
                  </pic:blipFill>
                  <pic:spPr>
                    <a:xfrm>
                      <a:off x="0" y="0"/>
                      <a:ext cx="5037131" cy="1368139"/>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proofErr w:type="gramStart"/>
      <w:r w:rsidRPr="008F099D">
        <w:rPr>
          <w:b/>
          <w:bCs/>
          <w:color w:val="0D0D0D"/>
          <w:sz w:val="21"/>
          <w:szCs w:val="16"/>
          <w:shd w:val="clear" w:color="auto" w:fill="FFFFFF"/>
        </w:rPr>
        <w:t>实验分</w:t>
      </w:r>
      <w:proofErr w:type="gramEnd"/>
      <w:r w:rsidRPr="008F099D">
        <w:rPr>
          <w:b/>
          <w:bCs/>
          <w:color w:val="0D0D0D"/>
          <w:sz w:val="21"/>
          <w:szCs w:val="16"/>
          <w:shd w:val="clear" w:color="auto" w:fill="FFFFFF"/>
        </w:rPr>
        <w:t>子结构</w:t>
      </w:r>
    </w:p>
    <w:p w14:paraId="2B2657E8" w14:textId="5D556578"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BIm</w:t>
      </w:r>
      <w:proofErr w:type="spellEnd"/>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proofErr w:type="spellStart"/>
      <w:r w:rsidRPr="008F099D">
        <w:rPr>
          <w:color w:val="0D0D0D"/>
          <w:shd w:val="clear" w:color="auto" w:fill="FFFFFF"/>
        </w:rPr>
        <w:t>Packmol</w:t>
      </w:r>
      <w:proofErr w:type="spellEnd"/>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proofErr w:type="spellStart"/>
      <w:r w:rsidRPr="008F099D">
        <w:rPr>
          <w:color w:val="0D0D0D"/>
          <w:shd w:val="clear" w:color="auto" w:fill="FFFFFF"/>
        </w:rPr>
        <w:t>MIm</w:t>
      </w:r>
      <w:proofErr w:type="spellEnd"/>
      <w:r w:rsidRPr="008F099D">
        <w:rPr>
          <w:color w:val="0D0D0D"/>
          <w:shd w:val="clear" w:color="auto" w:fill="FFFFFF"/>
        </w:rPr>
        <w:t>/MeSCN</w:t>
      </w:r>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/MeSCN</w:t>
      </w:r>
      <w:r w:rsidRPr="008F099D">
        <w:rPr>
          <w:color w:val="0D0D0D"/>
          <w:shd w:val="clear" w:color="auto" w:fill="FFFFFF"/>
        </w:rPr>
        <w:t>和</w:t>
      </w:r>
      <w:proofErr w:type="spellStart"/>
      <w:r w:rsidRPr="008F099D">
        <w:rPr>
          <w:color w:val="0D0D0D"/>
          <w:shd w:val="clear" w:color="auto" w:fill="FFFFFF"/>
        </w:rPr>
        <w:t>BIm</w:t>
      </w:r>
      <w:proofErr w:type="spellEnd"/>
      <w:r w:rsidRPr="008F099D">
        <w:rPr>
          <w:color w:val="0D0D0D"/>
          <w:shd w:val="clear" w:color="auto" w:fill="FFFFFF"/>
        </w:rPr>
        <w:t>/MeSCN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w:t>
      </w:r>
      <w:r w:rsidR="00D618F4">
        <w:rPr>
          <w:rFonts w:hint="eastAsia"/>
          <w:color w:val="0D0D0D"/>
          <w:shd w:val="clear" w:color="auto" w:fill="FFFFFF"/>
        </w:rPr>
        <w:t>接着，</w:t>
      </w:r>
      <w:r w:rsidRPr="008F099D">
        <w:rPr>
          <w:color w:val="0D0D0D"/>
          <w:shd w:val="clear" w:color="auto" w:fill="FFFFFF"/>
        </w:rPr>
        <w:t>使用</w:t>
      </w:r>
      <w:r w:rsidRPr="008F099D">
        <w:rPr>
          <w:color w:val="0D0D0D"/>
          <w:shd w:val="clear" w:color="auto" w:fill="FFFFFF"/>
        </w:rPr>
        <w:t>Nose-Hoover</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w:t>
      </w:r>
      <w:r w:rsidR="009A579C">
        <w:rPr>
          <w:rFonts w:hint="eastAsia"/>
          <w:color w:val="0D0D0D"/>
          <w:shd w:val="clear" w:color="auto" w:fill="FFFFFF"/>
        </w:rPr>
        <w:t>N</w:t>
      </w:r>
      <w:r w:rsidR="009A579C">
        <w:rPr>
          <w:color w:val="0D0D0D"/>
          <w:shd w:val="clear" w:color="auto" w:fill="FFFFFF"/>
        </w:rPr>
        <w:t>VT</w:t>
      </w:r>
      <w:r w:rsidRPr="008F099D">
        <w:rPr>
          <w:color w:val="0D0D0D"/>
          <w:shd w:val="clear" w:color="auto" w:fill="FFFFFF"/>
        </w:rPr>
        <w:t>模拟，</w:t>
      </w:r>
      <w:r w:rsidR="00D618F4">
        <w:rPr>
          <w:rFonts w:hint="eastAsia"/>
          <w:color w:val="0D0D0D"/>
          <w:shd w:val="clear" w:color="auto" w:fill="FFFFFF"/>
        </w:rPr>
        <w:t>随后</w:t>
      </w:r>
      <w:r w:rsidRPr="008F099D">
        <w:rPr>
          <w:color w:val="0D0D0D"/>
          <w:shd w:val="clear" w:color="auto" w:fill="FFFFFF"/>
        </w:rPr>
        <w:t>使用</w:t>
      </w:r>
      <w:r w:rsidRPr="008F099D">
        <w:rPr>
          <w:color w:val="0D0D0D"/>
          <w:shd w:val="clear" w:color="auto" w:fill="FFFFFF"/>
        </w:rPr>
        <w:t>Parrinello-Rahman</w:t>
      </w:r>
      <w:r w:rsidRPr="008F099D">
        <w:rPr>
          <w:color w:val="0D0D0D"/>
          <w:shd w:val="clear" w:color="auto" w:fill="FFFFFF"/>
        </w:rPr>
        <w:t>方法</w:t>
      </w:r>
      <w:r w:rsidR="009A579C">
        <w:rPr>
          <w:rFonts w:hint="eastAsia"/>
          <w:color w:val="0D0D0D"/>
          <w:shd w:val="clear" w:color="auto" w:fill="FFFFFF"/>
        </w:rPr>
        <w:t>进行</w:t>
      </w:r>
      <w:r w:rsidR="00D618F4">
        <w:rPr>
          <w:rFonts w:hint="eastAsia"/>
          <w:color w:val="0D0D0D"/>
          <w:shd w:val="clear" w:color="auto" w:fill="FFFFFF"/>
        </w:rPr>
        <w:t>1</w:t>
      </w:r>
      <w:r w:rsidR="00D618F4">
        <w:rPr>
          <w:color w:val="0D0D0D"/>
          <w:shd w:val="clear" w:color="auto" w:fill="FFFFFF"/>
        </w:rPr>
        <w:t xml:space="preserve">2 ns </w:t>
      </w:r>
      <w:r w:rsidR="00D618F4">
        <w:rPr>
          <w:rFonts w:hint="eastAsia"/>
          <w:color w:val="0D0D0D"/>
          <w:shd w:val="clear" w:color="auto" w:fill="FFFFFF"/>
        </w:rPr>
        <w:t>的</w:t>
      </w:r>
      <w:r w:rsidRPr="008F099D">
        <w:rPr>
          <w:color w:val="0D0D0D"/>
          <w:shd w:val="clear" w:color="auto" w:fill="FFFFFF"/>
        </w:rPr>
        <w:t>NPT</w:t>
      </w:r>
      <w:r w:rsidR="009A579C" w:rsidRPr="008F099D">
        <w:rPr>
          <w:color w:val="0D0D0D"/>
          <w:shd w:val="clear" w:color="auto" w:fill="FFFFFF"/>
        </w:rPr>
        <w:t>模拟</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B45D41">
      <w:pPr>
        <w:pStyle w:val="2"/>
      </w:pPr>
      <w:r>
        <w:rPr>
          <w:rFonts w:hint="eastAsia"/>
        </w:rPr>
        <w:t xml:space="preserve"> </w:t>
      </w:r>
      <w:r w:rsidR="00DF0525" w:rsidRPr="008F099D">
        <w:t>数据读取与voxel representation的生成</w:t>
      </w:r>
    </w:p>
    <w:p w14:paraId="14331D06" w14:textId="77777777" w:rsidR="00916507" w:rsidRDefault="00DF0525" w:rsidP="008F099D">
      <w:pPr>
        <w:ind w:firstLine="480"/>
        <w:rPr>
          <w:color w:val="0D0D0D"/>
          <w:shd w:val="clear" w:color="auto" w:fill="FFFFFF"/>
        </w:rPr>
      </w:pPr>
      <w:r w:rsidRPr="008F099D">
        <w:rPr>
          <w:color w:val="0D0D0D"/>
          <w:shd w:val="clear" w:color="auto" w:fill="FFFFFF"/>
        </w:rPr>
        <w:t>使用</w:t>
      </w:r>
      <w:r w:rsidRPr="008F099D">
        <w:rPr>
          <w:color w:val="0D0D0D"/>
          <w:shd w:val="clear" w:color="auto" w:fill="FFFFFF"/>
        </w:rPr>
        <w:t xml:space="preserve">python </w:t>
      </w:r>
      <w:proofErr w:type="spellStart"/>
      <w:r w:rsidRPr="008F099D">
        <w:rPr>
          <w:color w:val="0D0D0D"/>
          <w:shd w:val="clear" w:color="auto" w:fill="FFFFFF"/>
        </w:rPr>
        <w:t>mdtraj</w:t>
      </w:r>
      <w:proofErr w:type="spellEnd"/>
      <w:r w:rsidRPr="008F099D">
        <w:rPr>
          <w:color w:val="0D0D0D"/>
          <w:shd w:val="clear" w:color="auto" w:fill="FFFFFF"/>
        </w:rPr>
        <w:t>库来完成分子动力学模拟数据</w:t>
      </w:r>
      <w:r w:rsidR="00B06485">
        <w:rPr>
          <w:color w:val="0D0D0D"/>
          <w:shd w:val="clear" w:color="auto" w:fill="FFFFFF"/>
        </w:rPr>
        <w:t>（</w:t>
      </w:r>
      <w:proofErr w:type="spellStart"/>
      <w:r w:rsidRPr="008F099D">
        <w:rPr>
          <w:color w:val="0D0D0D"/>
          <w:shd w:val="clear" w:color="auto" w:fill="FFFFFF"/>
        </w:rPr>
        <w:t>gro</w:t>
      </w:r>
      <w:proofErr w:type="spellEnd"/>
      <w:r w:rsidRPr="008F099D">
        <w:rPr>
          <w:color w:val="0D0D0D"/>
          <w:shd w:val="clear" w:color="auto" w:fill="FFFFFF"/>
        </w:rPr>
        <w:t>,</w:t>
      </w:r>
      <w:r w:rsidR="00B06485">
        <w:rPr>
          <w:color w:val="0D0D0D"/>
          <w:shd w:val="clear" w:color="auto" w:fill="FFFFFF"/>
        </w:rPr>
        <w:t xml:space="preserve"> </w:t>
      </w:r>
      <w:proofErr w:type="spellStart"/>
      <w:r w:rsidRPr="008F099D">
        <w:rPr>
          <w:color w:val="0D0D0D"/>
          <w:shd w:val="clear" w:color="auto" w:fill="FFFFFF"/>
        </w:rPr>
        <w:t>xtc</w:t>
      </w:r>
      <w:proofErr w:type="spellEnd"/>
      <w:r w:rsidR="00B06485">
        <w:rPr>
          <w:color w:val="0D0D0D"/>
          <w:shd w:val="clear" w:color="auto" w:fill="FFFFFF"/>
        </w:rPr>
        <w:t>）</w:t>
      </w:r>
      <w:r w:rsidRPr="008F099D">
        <w:rPr>
          <w:color w:val="0D0D0D"/>
          <w:shd w:val="clear" w:color="auto" w:fill="FFFFFF"/>
        </w:rPr>
        <w:t>的读取。模拟盒子尺寸为</w:t>
      </w:r>
      <w:r w:rsidRPr="008F099D">
        <w:rPr>
          <w:color w:val="0D0D0D"/>
          <w:shd w:val="clear" w:color="auto" w:fill="FFFFFF"/>
        </w:rPr>
        <w:t>3.5</w:t>
      </w:r>
      <w:r w:rsidR="00D4668C">
        <w:rPr>
          <w:color w:val="0D0D0D"/>
          <w:shd w:val="clear" w:color="auto" w:fill="FFFFFF"/>
        </w:rPr>
        <w:t xml:space="preserve"> </w:t>
      </w:r>
      <w:r w:rsidRPr="008F099D">
        <w:rPr>
          <w:color w:val="0D0D0D"/>
          <w:shd w:val="clear" w:color="auto" w:fill="FFFFFF"/>
        </w:rPr>
        <w:t>nm</w:t>
      </w:r>
      <w:r w:rsidRPr="008F099D">
        <w:rPr>
          <w:color w:val="0D0D0D"/>
          <w:shd w:val="clear" w:color="auto" w:fill="FFFFFF"/>
        </w:rPr>
        <w:t>，因</w:t>
      </w:r>
      <w:r w:rsidRPr="008F099D">
        <w:rPr>
          <w:color w:val="0D0D0D"/>
          <w:shd w:val="clear" w:color="auto" w:fill="FFFFFF"/>
        </w:rPr>
        <w:t>CNN</w:t>
      </w:r>
      <w:r w:rsidRPr="008F099D">
        <w:rPr>
          <w:color w:val="0D0D0D"/>
          <w:shd w:val="clear" w:color="auto" w:fill="FFFFFF"/>
        </w:rPr>
        <w:t>输入必须为整数方盒，故将其放在</w:t>
      </w:r>
      <w:proofErr w:type="gramStart"/>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proofErr w:type="gramEnd"/>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通道的数组内。这里定义了</w:t>
      </w:r>
      <w:r w:rsidRPr="008F099D">
        <w:rPr>
          <w:color w:val="0D0D0D"/>
          <w:shd w:val="clear" w:color="auto" w:fill="FFFFFF"/>
        </w:rPr>
        <w:t>R-</w:t>
      </w:r>
      <w:proofErr w:type="spellStart"/>
      <w:r w:rsidRPr="008F099D">
        <w:rPr>
          <w:color w:val="0D0D0D"/>
          <w:shd w:val="clear" w:color="auto" w:fill="FFFFFF"/>
        </w:rPr>
        <w:t>Im</w:t>
      </w:r>
      <w:proofErr w:type="spellEnd"/>
      <w:r w:rsidRPr="008F099D">
        <w:rPr>
          <w:color w:val="0D0D0D"/>
          <w:shd w:val="clear" w:color="auto" w:fill="FFFFFF"/>
        </w:rPr>
        <w:t>为红色通道，</w:t>
      </w:r>
      <w:r w:rsidRPr="008F099D">
        <w:rPr>
          <w:color w:val="0D0D0D"/>
          <w:shd w:val="clear" w:color="auto" w:fill="FFFFFF"/>
        </w:rPr>
        <w:t>R-SCN</w:t>
      </w:r>
      <w:r w:rsidRPr="008F099D">
        <w:rPr>
          <w:color w:val="0D0D0D"/>
          <w:shd w:val="clear" w:color="auto" w:fill="FFFFFF"/>
        </w:rPr>
        <w:t>为绿色通道。在生成这样的数组，也称体素之后，在时间上取一定量的</w:t>
      </w:r>
      <w:proofErr w:type="gramStart"/>
      <w:r w:rsidRPr="008F099D">
        <w:rPr>
          <w:color w:val="0D0D0D"/>
          <w:shd w:val="clear" w:color="auto" w:fill="FFFFFF"/>
        </w:rPr>
        <w:t>帧进行</w:t>
      </w:r>
      <w:proofErr w:type="gramEnd"/>
      <w:r w:rsidRPr="008F099D">
        <w:rPr>
          <w:color w:val="0D0D0D"/>
          <w:shd w:val="clear" w:color="auto" w:fill="FFFFFF"/>
        </w:rPr>
        <w:t>加和，得到在时间上有意义的</w:t>
      </w:r>
      <w:r w:rsidRPr="008F099D">
        <w:rPr>
          <w:color w:val="0D0D0D"/>
          <w:shd w:val="clear" w:color="auto" w:fill="FFFFFF"/>
        </w:rPr>
        <w:t>MD</w:t>
      </w:r>
      <w:r w:rsidRPr="008F099D">
        <w:rPr>
          <w:color w:val="0D0D0D"/>
          <w:shd w:val="clear" w:color="auto" w:fill="FFFFFF"/>
        </w:rPr>
        <w:t>数据，然后输入</w:t>
      </w:r>
      <w:r w:rsidRPr="008F099D">
        <w:rPr>
          <w:color w:val="0D0D0D"/>
          <w:shd w:val="clear" w:color="auto" w:fill="FFFFFF"/>
        </w:rPr>
        <w:t>CNN</w:t>
      </w:r>
      <w:r w:rsidRPr="008F099D">
        <w:rPr>
          <w:color w:val="0D0D0D"/>
          <w:shd w:val="clear" w:color="auto" w:fill="FFFFFF"/>
        </w:rPr>
        <w:t>进行后续运算。流程如图</w:t>
      </w:r>
      <w:r w:rsidR="003D168C">
        <w:rPr>
          <w:color w:val="0D0D0D"/>
          <w:shd w:val="clear" w:color="auto" w:fill="FFFFFF"/>
        </w:rPr>
        <w:t>3-2</w:t>
      </w:r>
      <w:r w:rsidRPr="008F099D">
        <w:rPr>
          <w:color w:val="0D0D0D"/>
          <w:shd w:val="clear" w:color="auto" w:fill="FFFFFF"/>
        </w:rPr>
        <w:t>：</w:t>
      </w:r>
    </w:p>
    <w:p w14:paraId="499E5874" w14:textId="41A93A6C" w:rsidR="00DF0525"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04BB1DB6" wp14:editId="5FF30D4E">
            <wp:extent cx="5759450" cy="1395380"/>
            <wp:effectExtent l="0" t="0" r="0" b="0"/>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1395380"/>
                    </a:xfrm>
                    <a:prstGeom prst="rect">
                      <a:avLst/>
                    </a:prstGeom>
                  </pic:spPr>
                </pic:pic>
              </a:graphicData>
            </a:graphic>
          </wp:inline>
        </w:drawing>
      </w:r>
    </w:p>
    <w:p w14:paraId="1228AA23" w14:textId="4C314EF9" w:rsid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2E5AB36B" w14:textId="77777777" w:rsidR="00916507" w:rsidRPr="008F099D" w:rsidRDefault="00916507" w:rsidP="008F099D">
      <w:pPr>
        <w:ind w:firstLine="482"/>
        <w:jc w:val="center"/>
        <w:rPr>
          <w:b/>
          <w:bCs/>
          <w:color w:val="0D0D0D"/>
          <w:shd w:val="clear" w:color="auto" w:fill="FFFFFF"/>
        </w:rPr>
      </w:pPr>
    </w:p>
    <w:p w14:paraId="5AB4413E" w14:textId="5DFD4E4C" w:rsidR="00DF0525" w:rsidRPr="008F099D" w:rsidRDefault="00B45D41" w:rsidP="00B45D41">
      <w:pPr>
        <w:pStyle w:val="2"/>
      </w:pPr>
      <w:r>
        <w:rPr>
          <w:rFonts w:hint="eastAsia"/>
        </w:rPr>
        <w:lastRenderedPageBreak/>
        <w:t xml:space="preserve"> </w:t>
      </w:r>
      <w:r w:rsidR="00DF0525" w:rsidRPr="008F099D">
        <w:t>神经网络结构</w:t>
      </w:r>
    </w:p>
    <w:p w14:paraId="006D3684" w14:textId="77777777" w:rsidR="00D618F4" w:rsidRDefault="00DF0525" w:rsidP="00D618F4">
      <w:pPr>
        <w:ind w:firstLine="480"/>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00D618F4">
        <w:rPr>
          <w:rFonts w:hint="eastAsia"/>
          <w:color w:val="0D0D0D"/>
          <w:shd w:val="clear" w:color="auto" w:fill="FFFFFF"/>
        </w:rPr>
        <w:t>所示。</w:t>
      </w:r>
      <w:moveToRangeStart w:id="21" w:author="PC" w:date="2024-03-06T17:28:00Z" w:name="move160638548"/>
      <w:r w:rsidR="00D618F4" w:rsidRPr="008F099D">
        <w:rPr>
          <w:color w:val="0D0D0D"/>
          <w:shd w:val="clear" w:color="auto" w:fill="FFFFFF"/>
        </w:rPr>
        <w:t>后续根据训练结果，进行神经网络和输入数据预处理的调整。</w:t>
      </w:r>
    </w:p>
    <w:moveToRangeEnd w:id="21"/>
    <w:p w14:paraId="5037BEF7" w14:textId="62DCE37D" w:rsidR="00DF0525" w:rsidRPr="008F099D" w:rsidRDefault="00DF0525" w:rsidP="00916507">
      <w:pPr>
        <w:ind w:firstLine="480"/>
        <w:jc w:val="center"/>
        <w:rPr>
          <w:color w:val="0D0D0D"/>
          <w:shd w:val="clear" w:color="auto" w:fill="FFFFFF"/>
        </w:rPr>
      </w:pP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170965" w14:paraId="174D6BED" w14:textId="77777777" w:rsidTr="00295AAA">
        <w:trPr>
          <w:trHeight w:val="381"/>
          <w:jc w:val="center"/>
        </w:trPr>
        <w:tc>
          <w:tcPr>
            <w:tcW w:w="2463" w:type="dxa"/>
            <w:tcBorders>
              <w:top w:val="single" w:sz="8" w:space="0" w:color="auto"/>
              <w:bottom w:val="nil"/>
            </w:tcBorders>
            <w:vAlign w:val="center"/>
          </w:tcPr>
          <w:p w14:paraId="3E30BD82" w14:textId="1DB6A885" w:rsidR="00170965" w:rsidRDefault="00170965" w:rsidP="00170965">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5A784328" w:rsidR="00170965" w:rsidRDefault="00170965" w:rsidP="00170965">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w:t>
            </w:r>
            <w:proofErr w:type="gramStart"/>
            <w:r w:rsidRPr="00917FBF">
              <w:rPr>
                <w:rFonts w:hint="eastAsia"/>
                <w:kern w:val="0"/>
              </w:rPr>
              <w:t>盲审和</w:t>
            </w:r>
            <w:proofErr w:type="gramEnd"/>
            <w:r w:rsidRPr="00917FBF">
              <w:rPr>
                <w:rFonts w:hint="eastAsia"/>
                <w:kern w:val="0"/>
              </w:rPr>
              <w:t>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pPr>
        <w:ind w:firstLineChars="0" w:firstLine="0"/>
        <w:pPrChange w:id="22" w:author="PC" w:date="2024-03-06T17:29:00Z">
          <w:pPr>
            <w:ind w:firstLine="480"/>
          </w:pPr>
        </w:pPrChange>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7FF4176D" w:rsidR="00DF6E80" w:rsidRPr="00CF45A1" w:rsidRDefault="00DF6E80">
      <w:pPr>
        <w:ind w:firstLineChars="0" w:firstLine="0"/>
        <w:pPrChange w:id="23" w:author="PC" w:date="2024-03-06T17:29:00Z">
          <w:pPr>
            <w:ind w:firstLine="480"/>
          </w:pPr>
        </w:pPrChange>
      </w:pPr>
      <w:r w:rsidRPr="00CF45A1">
        <w:t>[2]</w:t>
      </w:r>
      <w:r w:rsidRPr="00CF45A1">
        <w:tab/>
        <w:t>Whalen J, Xu C</w:t>
      </w:r>
      <w:r w:rsidR="00DA0AFF">
        <w:t xml:space="preserve">. </w:t>
      </w:r>
      <w:r w:rsidRPr="00CF45A1">
        <w:t>C, Shen F, et al. Sustainable biofuel production from forestry, agricultural and waste biomass feedstocks [M]. Elsevier. 2017: 281-283.</w:t>
      </w:r>
    </w:p>
    <w:p w14:paraId="62C0278C" w14:textId="23DB2B64" w:rsidR="00DF6E80" w:rsidRPr="00CF45A1" w:rsidRDefault="00DF6E80">
      <w:pPr>
        <w:ind w:firstLineChars="0" w:firstLine="0"/>
        <w:pPrChange w:id="24" w:author="PC" w:date="2024-03-06T17:29:00Z">
          <w:pPr>
            <w:ind w:firstLine="480"/>
          </w:pPr>
        </w:pPrChange>
      </w:pPr>
      <w:r w:rsidRPr="00CF45A1">
        <w:t>[3]</w:t>
      </w:r>
      <w:r w:rsidRPr="00CF45A1">
        <w:tab/>
        <w:t xml:space="preserve">Ghandi K, chemistry s. A review of ionic liquids, their </w:t>
      </w:r>
      <w:proofErr w:type="gramStart"/>
      <w:r w:rsidRPr="00CF45A1">
        <w:t>limits</w:t>
      </w:r>
      <w:proofErr w:type="gramEnd"/>
      <w:r w:rsidRPr="00CF45A1">
        <w:t xml:space="preserve"> and applications [J]. 2014, 2014</w:t>
      </w:r>
    </w:p>
    <w:p w14:paraId="00BA22B2" w14:textId="5D2F5709" w:rsidR="00DF6E80" w:rsidRPr="00CF45A1" w:rsidRDefault="00DF6E80">
      <w:pPr>
        <w:ind w:firstLineChars="0" w:firstLine="0"/>
        <w:pPrChange w:id="25" w:author="PC" w:date="2024-03-06T17:29:00Z">
          <w:pPr>
            <w:ind w:firstLine="480"/>
          </w:pPr>
        </w:pPrChange>
      </w:pPr>
      <w:r w:rsidRPr="00CF45A1">
        <w:t>[4]</w:t>
      </w:r>
      <w:r w:rsidRPr="00CF45A1">
        <w:tab/>
        <w:t>Marsh K</w:t>
      </w:r>
      <w:r w:rsidR="004857CE">
        <w:rPr>
          <w:rFonts w:hint="eastAsia"/>
        </w:rPr>
        <w:t>.</w:t>
      </w:r>
      <w:r w:rsidR="004857CE">
        <w:t xml:space="preserve"> </w:t>
      </w:r>
      <w:r w:rsidRPr="00CF45A1">
        <w:t>N, Boxall J</w:t>
      </w:r>
      <w:r w:rsidR="004857CE">
        <w:t xml:space="preserve">. </w:t>
      </w:r>
      <w:proofErr w:type="gramStart"/>
      <w:r w:rsidRPr="00CF45A1">
        <w:t>A,</w:t>
      </w:r>
      <w:proofErr w:type="gramEnd"/>
      <w:r w:rsidRPr="00CF45A1">
        <w:t xml:space="preserve">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pPr>
        <w:ind w:firstLineChars="0" w:firstLine="0"/>
        <w:pPrChange w:id="26" w:author="PC" w:date="2024-03-06T17:29:00Z">
          <w:pPr>
            <w:ind w:firstLine="480"/>
          </w:pPr>
        </w:pPrChange>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pPr>
        <w:ind w:firstLineChars="0" w:firstLine="0"/>
        <w:pPrChange w:id="27" w:author="PC" w:date="2024-03-06T17:29:00Z">
          <w:pPr>
            <w:ind w:firstLine="480"/>
          </w:pPr>
        </w:pPrChange>
      </w:pPr>
      <w:r w:rsidRPr="00CF45A1">
        <w:t>[6]</w:t>
      </w:r>
      <w:r w:rsidRPr="00CF45A1">
        <w:tab/>
        <w:t xml:space="preserve">Liu X, Zhang J, Pei Z. Machine learning for high-entropy alloys: Progress, </w:t>
      </w:r>
      <w:proofErr w:type="gramStart"/>
      <w:r w:rsidRPr="00CF45A1">
        <w:t>challenges</w:t>
      </w:r>
      <w:proofErr w:type="gramEnd"/>
      <w:r w:rsidRPr="00CF45A1">
        <w:t xml:space="preserve"> and opportunities [J]. 2023, 131:101018.</w:t>
      </w:r>
    </w:p>
    <w:p w14:paraId="10C368D7" w14:textId="0E69A03A" w:rsidR="00DF6E80" w:rsidRPr="00CF45A1" w:rsidRDefault="00DF6E80">
      <w:pPr>
        <w:ind w:firstLineChars="0" w:firstLine="0"/>
        <w:pPrChange w:id="28" w:author="PC" w:date="2024-03-06T17:29:00Z">
          <w:pPr>
            <w:ind w:firstLine="480"/>
          </w:pPr>
        </w:pPrChange>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pPr>
        <w:ind w:firstLineChars="0" w:firstLine="0"/>
        <w:pPrChange w:id="29" w:author="PC" w:date="2024-03-06T17:29:00Z">
          <w:pPr>
            <w:ind w:firstLine="480"/>
          </w:pPr>
        </w:pPrChange>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pPr>
        <w:ind w:firstLineChars="0" w:firstLine="0"/>
        <w:pPrChange w:id="30" w:author="PC" w:date="2024-03-06T17:29:00Z">
          <w:pPr>
            <w:ind w:firstLine="480"/>
          </w:pPr>
        </w:pPrChange>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pPr>
        <w:ind w:firstLineChars="0" w:firstLine="0"/>
        <w:pPrChange w:id="31" w:author="PC" w:date="2024-03-06T17:29:00Z">
          <w:pPr>
            <w:ind w:firstLine="480"/>
          </w:pPr>
        </w:pPrChange>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05FE8423" w:rsidR="00DF6E80" w:rsidRPr="00CF45A1" w:rsidRDefault="00DF6E80">
      <w:pPr>
        <w:ind w:firstLineChars="0" w:firstLine="0"/>
        <w:pPrChange w:id="32" w:author="PC" w:date="2024-03-06T17:29:00Z">
          <w:pPr>
            <w:ind w:firstLine="480"/>
          </w:pPr>
        </w:pPrChange>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DA0AFF">
        <w:rPr>
          <w:rFonts w:hint="eastAsia"/>
        </w:rPr>
        <w:t>，</w:t>
      </w:r>
      <w:r w:rsidRPr="00CF45A1">
        <w:rPr>
          <w:rFonts w:hint="eastAsia"/>
        </w:rPr>
        <w:t>2003, (01):65-73.</w:t>
      </w:r>
    </w:p>
    <w:p w14:paraId="302CB17A" w14:textId="1B24252A" w:rsidR="00DF6E80" w:rsidRPr="00CF45A1" w:rsidRDefault="00DF6E80">
      <w:pPr>
        <w:ind w:firstLineChars="0" w:firstLine="0"/>
        <w:pPrChange w:id="33" w:author="PC" w:date="2024-03-06T17:29:00Z">
          <w:pPr>
            <w:ind w:firstLine="480"/>
          </w:pPr>
        </w:pPrChange>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pPr>
        <w:ind w:firstLineChars="0" w:firstLine="0"/>
        <w:pPrChange w:id="34" w:author="PC" w:date="2024-03-06T17:29:00Z">
          <w:pPr>
            <w:ind w:firstLine="480"/>
          </w:pPr>
        </w:pPrChange>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pPr>
        <w:ind w:firstLineChars="0" w:firstLine="0"/>
        <w:pPrChange w:id="35" w:author="PC" w:date="2024-03-06T17:29:00Z">
          <w:pPr>
            <w:ind w:firstLine="480"/>
          </w:pPr>
        </w:pPrChange>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pPr>
        <w:ind w:firstLineChars="0" w:firstLine="0"/>
        <w:pPrChange w:id="36" w:author="PC" w:date="2024-03-06T17:29:00Z">
          <w:pPr>
            <w:ind w:firstLine="480"/>
          </w:pPr>
        </w:pPrChange>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pPr>
        <w:ind w:firstLineChars="0" w:firstLine="0"/>
        <w:pPrChange w:id="37" w:author="PC" w:date="2024-03-06T17:29:00Z">
          <w:pPr>
            <w:ind w:firstLine="480"/>
          </w:pPr>
        </w:pPrChange>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pPr>
        <w:ind w:firstLineChars="0" w:firstLine="0"/>
        <w:pPrChange w:id="38" w:author="PC" w:date="2024-03-06T17:29:00Z">
          <w:pPr>
            <w:ind w:firstLine="480"/>
          </w:pPr>
        </w:pPrChange>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pPr>
        <w:ind w:firstLineChars="0" w:firstLine="0"/>
        <w:pPrChange w:id="39" w:author="PC" w:date="2024-03-06T17:29:00Z">
          <w:pPr>
            <w:ind w:firstLine="480"/>
          </w:pPr>
        </w:pPrChange>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pPr>
        <w:ind w:firstLineChars="0" w:firstLine="0"/>
        <w:pPrChange w:id="40" w:author="PC" w:date="2024-03-06T17:29:00Z">
          <w:pPr>
            <w:ind w:firstLine="480"/>
          </w:pPr>
        </w:pPrChange>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pPr>
        <w:ind w:firstLineChars="0" w:firstLine="0"/>
        <w:pPrChange w:id="41" w:author="PC" w:date="2024-03-06T17:29:00Z">
          <w:pPr>
            <w:ind w:firstLine="480"/>
          </w:pPr>
        </w:pPrChange>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pPr>
        <w:ind w:firstLineChars="0" w:firstLine="0"/>
        <w:pPrChange w:id="42" w:author="PC" w:date="2024-03-06T17:29:00Z">
          <w:pPr>
            <w:ind w:firstLine="480"/>
          </w:pPr>
        </w:pPrChange>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pPr>
        <w:ind w:firstLineChars="0" w:firstLine="0"/>
        <w:pPrChange w:id="43" w:author="PC" w:date="2024-03-06T17:29:00Z">
          <w:pPr>
            <w:ind w:firstLine="480"/>
          </w:pPr>
        </w:pPrChange>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pPr>
        <w:ind w:firstLineChars="0" w:firstLine="0"/>
        <w:pPrChange w:id="44" w:author="PC" w:date="2024-03-06T17:29:00Z">
          <w:pPr>
            <w:ind w:firstLine="480"/>
          </w:pPr>
        </w:pPrChange>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pPr>
        <w:ind w:firstLineChars="0" w:firstLine="0"/>
        <w:pPrChange w:id="45" w:author="PC" w:date="2024-03-06T17:29:00Z">
          <w:pPr>
            <w:ind w:firstLine="480"/>
          </w:pPr>
        </w:pPrChange>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pPr>
        <w:ind w:firstLineChars="0" w:firstLine="0"/>
        <w:pPrChange w:id="46" w:author="PC" w:date="2024-03-06T17:29:00Z">
          <w:pPr>
            <w:ind w:firstLine="480"/>
          </w:pPr>
        </w:pPrChange>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pPr>
        <w:ind w:firstLineChars="0" w:firstLine="0"/>
        <w:pPrChange w:id="47" w:author="PC" w:date="2024-03-06T17:29:00Z">
          <w:pPr>
            <w:ind w:firstLine="480"/>
          </w:pPr>
        </w:pPrChange>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pPr>
        <w:ind w:firstLineChars="0" w:firstLine="0"/>
        <w:pPrChange w:id="48" w:author="PC" w:date="2024-03-06T17:29:00Z">
          <w:pPr>
            <w:ind w:firstLine="480"/>
          </w:pPr>
        </w:pPrChange>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pPr>
        <w:ind w:firstLineChars="0" w:firstLine="0"/>
        <w:pPrChange w:id="49" w:author="PC" w:date="2024-03-06T17:29:00Z">
          <w:pPr>
            <w:ind w:firstLine="480"/>
          </w:pPr>
        </w:pPrChange>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pPr>
        <w:ind w:firstLineChars="0" w:firstLine="0"/>
        <w:pPrChange w:id="50" w:author="PC" w:date="2024-03-06T17:29:00Z">
          <w:pPr>
            <w:ind w:firstLine="480"/>
          </w:pPr>
        </w:pPrChange>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pPr>
        <w:ind w:firstLineChars="0" w:firstLine="0"/>
        <w:pPrChange w:id="51" w:author="PC" w:date="2024-03-06T17:29:00Z">
          <w:pPr>
            <w:ind w:firstLine="480"/>
          </w:pPr>
        </w:pPrChange>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pPr>
        <w:ind w:firstLineChars="0" w:firstLine="0"/>
        <w:pPrChange w:id="52" w:author="PC" w:date="2024-03-06T17:29:00Z">
          <w:pPr>
            <w:ind w:firstLine="480"/>
          </w:pPr>
        </w:pPrChange>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pPr>
        <w:ind w:firstLineChars="0" w:firstLine="0"/>
        <w:pPrChange w:id="53" w:author="PC" w:date="2024-03-06T17:29:00Z">
          <w:pPr>
            <w:ind w:firstLine="480"/>
          </w:pPr>
        </w:pPrChange>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pPr>
        <w:ind w:firstLineChars="0" w:firstLine="0"/>
        <w:pPrChange w:id="54" w:author="PC" w:date="2024-03-06T17:29:00Z">
          <w:pPr>
            <w:ind w:firstLine="480"/>
          </w:pPr>
        </w:pPrChange>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pPr>
        <w:ind w:firstLineChars="0" w:firstLine="0"/>
        <w:pPrChange w:id="55" w:author="PC" w:date="2024-03-06T17:29:00Z">
          <w:pPr>
            <w:ind w:firstLine="480"/>
          </w:pPr>
        </w:pPrChange>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pPr>
        <w:ind w:firstLineChars="0" w:firstLine="0"/>
        <w:pPrChange w:id="56" w:author="PC" w:date="2024-03-06T17:29:00Z">
          <w:pPr>
            <w:ind w:firstLine="480"/>
          </w:pPr>
        </w:pPrChange>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pPr>
        <w:ind w:firstLineChars="0" w:firstLine="0"/>
        <w:pPrChange w:id="57" w:author="PC" w:date="2024-03-06T17:29:00Z">
          <w:pPr>
            <w:ind w:firstLine="480"/>
          </w:pPr>
        </w:pPrChange>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8170E8">
          <w:headerReference w:type="default" r:id="rId36"/>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proofErr w:type="spellStart"/>
      <w:r w:rsidRPr="00AB699D">
        <w:t>SolventNet</w:t>
      </w:r>
      <w:proofErr w:type="spellEnd"/>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proofErr w:type="spellStart"/>
      <w:r w:rsidRPr="00AB699D">
        <w:t>SolventNet</w:t>
      </w:r>
      <w:proofErr w:type="spellEnd"/>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w:t>
      </w:r>
      <w:proofErr w:type="gramStart"/>
      <w:r w:rsidRPr="00AB699D">
        <w:t>成功指导</w:t>
      </w:r>
      <w:proofErr w:type="gramEnd"/>
      <w:r w:rsidRPr="00AB699D">
        <w:t>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proofErr w:type="spellStart"/>
      <w:r w:rsidR="00A948CF" w:rsidRPr="00AB699D">
        <w:rPr>
          <w:b/>
          <w:bCs/>
          <w:color w:val="0D0D0D"/>
          <w:sz w:val="21"/>
          <w:szCs w:val="16"/>
          <w:shd w:val="clear" w:color="auto" w:fill="FFFFFF"/>
        </w:rPr>
        <w:t>MeCN</w:t>
      </w:r>
      <w:proofErr w:type="spellEnd"/>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proofErr w:type="gramStart"/>
      <w:r w:rsidR="00A948CF" w:rsidRPr="00AB699D">
        <w:rPr>
          <w:b/>
          <w:bCs/>
          <w:color w:val="0D0D0D"/>
          <w:sz w:val="21"/>
          <w:szCs w:val="16"/>
          <w:shd w:val="clear" w:color="auto" w:fill="FFFFFF"/>
        </w:rPr>
        <w:t>赤</w:t>
      </w:r>
      <w:proofErr w:type="gramEnd"/>
      <w:r w:rsidR="00A948CF" w:rsidRPr="00AB699D">
        <w:rPr>
          <w:b/>
          <w:bCs/>
          <w:color w:val="0D0D0D"/>
          <w:sz w:val="21"/>
          <w:szCs w:val="16"/>
          <w:shd w:val="clear" w:color="auto" w:fill="FFFFFF"/>
        </w:rPr>
        <w:t>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w:t>
      </w:r>
      <w:proofErr w:type="gramStart"/>
      <w:r w:rsidRPr="00AB699D">
        <w:t>素表示</w:t>
      </w:r>
      <w:proofErr w:type="gramEnd"/>
      <w:r w:rsidRPr="00AB699D">
        <w:t>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w:t>
      </w:r>
      <w:r w:rsidR="00B06485">
        <w:t>（</w:t>
      </w:r>
      <w:r w:rsidRPr="00AB699D">
        <w:t>ORION</w:t>
      </w:r>
      <w:r w:rsidRPr="00AB699D">
        <w:t>和</w:t>
      </w:r>
      <w:proofErr w:type="spellStart"/>
      <w:r w:rsidRPr="00AB699D">
        <w:t>VoxNet</w:t>
      </w:r>
      <w:proofErr w:type="spellEnd"/>
      <w:r w:rsidR="00B06485">
        <w:t>）</w:t>
      </w:r>
      <w:r w:rsidRPr="00AB699D">
        <w:t>，预测反应速率都比人工选择描述符准确很多。</w:t>
      </w:r>
      <w:proofErr w:type="spellStart"/>
      <w:r w:rsidRPr="00AB699D">
        <w:t>SolventNet</w:t>
      </w:r>
      <w:proofErr w:type="spellEnd"/>
      <w:r w:rsidRPr="00AB699D">
        <w:t>的预测推广到一个测试集，该测试</w:t>
      </w:r>
      <w:proofErr w:type="gramStart"/>
      <w:r w:rsidRPr="00AB699D">
        <w:t>集包括</w:t>
      </w:r>
      <w:proofErr w:type="gramEnd"/>
      <w:r w:rsidRPr="00AB699D">
        <w:t>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w:t>
      </w:r>
      <w:proofErr w:type="gramStart"/>
      <w:r w:rsidRPr="00AB699D">
        <w:t>素表示</w:t>
      </w:r>
      <w:proofErr w:type="gramEnd"/>
      <w:r w:rsidRPr="00AB699D">
        <w:t>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w:t>
      </w:r>
      <w:proofErr w:type="gramStart"/>
      <w:r w:rsidRPr="00AB699D">
        <w:t>一</w:t>
      </w:r>
      <w:proofErr w:type="gramEnd"/>
      <w:r w:rsidRPr="00AB699D">
        <w:t>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w:t>
      </w:r>
      <w:proofErr w:type="gramStart"/>
      <w:r w:rsidRPr="00AB699D">
        <w:t>集包括</w:t>
      </w:r>
      <w:proofErr w:type="gramEnd"/>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proofErr w:type="spellStart"/>
      <w:r w:rsidRPr="00AB699D">
        <w:t>MeCN</w:t>
      </w:r>
      <w:proofErr w:type="spellEnd"/>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w:t>
      </w:r>
      <w:proofErr w:type="gramStart"/>
      <w:r w:rsidRPr="00AB699D">
        <w:t>物附近</w:t>
      </w:r>
      <w:proofErr w:type="gramEnd"/>
      <w:r w:rsidRPr="00AB699D">
        <w:t>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8"/>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 xml:space="preserve">90 </w:t>
      </w:r>
      <w:proofErr w:type="spellStart"/>
      <w:r w:rsidR="00A948CF" w:rsidRPr="00555C2D">
        <w:rPr>
          <w:b/>
          <w:bCs/>
          <w:color w:val="0D0D0D"/>
          <w:sz w:val="21"/>
          <w:szCs w:val="21"/>
          <w:shd w:val="clear" w:color="auto" w:fill="FFFFFF"/>
        </w:rPr>
        <w:t>wt</w:t>
      </w:r>
      <w:proofErr w:type="spellEnd"/>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w:t>
      </w:r>
      <w:proofErr w:type="gramStart"/>
      <w:r w:rsidR="00C04904">
        <w:rPr>
          <w:rFonts w:hint="eastAsia"/>
        </w:rPr>
        <w:t>均</w:t>
      </w:r>
      <w:r w:rsidRPr="00AB699D">
        <w:t>重新</w:t>
      </w:r>
      <w:proofErr w:type="gramEnd"/>
      <w:r w:rsidRPr="00AB699D">
        <w:t>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proofErr w:type="gramStart"/>
      <w:r w:rsidRPr="00AB699D">
        <w:t>个</w:t>
      </w:r>
      <w:proofErr w:type="gramEnd"/>
      <w:r w:rsidRPr="00AB699D">
        <w:t>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w:t>
      </w:r>
      <w:proofErr w:type="gramStart"/>
      <w:r w:rsidRPr="00AB699D">
        <w:t>集计算</w:t>
      </w:r>
      <w:proofErr w:type="gramEnd"/>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w:t>
      </w:r>
      <w:proofErr w:type="gramStart"/>
      <w:r w:rsidRPr="00AB699D">
        <w:t>根平均</w:t>
      </w:r>
      <w:proofErr w:type="gramEnd"/>
      <w:r w:rsidRPr="00AB699D">
        <w:t>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 xml:space="preserve">90 </w:t>
      </w:r>
      <w:proofErr w:type="spellStart"/>
      <w:r w:rsidRPr="00AB699D">
        <w:t>wt</w:t>
      </w:r>
      <w:proofErr w:type="spellEnd"/>
      <w:r w:rsidRPr="00AB699D">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w:t>
      </w:r>
      <w:proofErr w:type="gramStart"/>
      <w:r w:rsidRPr="00C04904">
        <w:rPr>
          <w:szCs w:val="24"/>
        </w:rPr>
        <w:t>率位于</w:t>
      </w:r>
      <w:proofErr w:type="gramEnd"/>
      <w:r w:rsidRPr="00C04904">
        <w:rPr>
          <w:szCs w:val="24"/>
        </w:rPr>
        <w:t>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w:t>
      </w:r>
      <w:proofErr w:type="gramStart"/>
      <w:r w:rsidRPr="00C04904">
        <w:rPr>
          <w:szCs w:val="24"/>
        </w:rPr>
        <w:t>物附近</w:t>
      </w:r>
      <w:proofErr w:type="gramEnd"/>
      <w:r w:rsidRPr="00C04904">
        <w:rPr>
          <w:szCs w:val="24"/>
        </w:rPr>
        <w:t>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proofErr w:type="spellStart"/>
      <w:r w:rsidRPr="00AB699D">
        <w:t>i</w:t>
      </w:r>
      <w:proofErr w:type="spellEnd"/>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w:t>
      </w:r>
      <w:proofErr w:type="gramStart"/>
      <w:r w:rsidRPr="00AB699D">
        <w:t>无需将域转换</w:t>
      </w:r>
      <w:proofErr w:type="gramEnd"/>
      <w:r w:rsidRPr="00AB699D">
        <w:t>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w:t>
      </w:r>
      <w:proofErr w:type="gramStart"/>
      <w:r w:rsidRPr="00AB699D">
        <w:t>反应物氧原子</w:t>
      </w:r>
      <w:proofErr w:type="gramEnd"/>
      <w:r w:rsidRPr="00AB699D">
        <w:t>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w:t>
      </w:r>
      <w:proofErr w:type="gramStart"/>
      <w:r w:rsidRPr="00AB699D">
        <w:t>记录水</w:t>
      </w:r>
      <w:proofErr w:type="gramEnd"/>
      <w:r w:rsidRPr="00AB699D">
        <w:t>和共溶剂原子的位置，以量化溶剂分子在反应</w:t>
      </w:r>
      <w:proofErr w:type="gramStart"/>
      <w:r w:rsidRPr="00AB699D">
        <w:t>物附近</w:t>
      </w:r>
      <w:proofErr w:type="gramEnd"/>
      <w:r w:rsidRPr="00AB699D">
        <w:t>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w:t>
      </w:r>
      <w:proofErr w:type="gramStart"/>
      <w:r w:rsidRPr="00AB699D">
        <w:t>反应物氧原子</w:t>
      </w:r>
      <w:proofErr w:type="gramEnd"/>
      <w:r w:rsidRPr="00AB699D">
        <w:t>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阵列网格。对于每个箱，我们通过计算箱中的水原子数量和按任何垃圾箱内水原子的最大数量，进行归一化来统计水分子。分离地执行了相同的程序，以计算每个容器中共溶剂和</w:t>
      </w:r>
      <w:proofErr w:type="gramStart"/>
      <w:r w:rsidRPr="00AB699D">
        <w:t>反应物氧原子</w:t>
      </w:r>
      <w:proofErr w:type="gramEnd"/>
      <w:r w:rsidRPr="00AB699D">
        <w:t>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w:t>
      </w:r>
      <w:proofErr w:type="gramStart"/>
      <w:r w:rsidRPr="00AB699D">
        <w:t>素表示</w:t>
      </w:r>
      <w:proofErr w:type="gramEnd"/>
      <w:r w:rsidRPr="00AB699D">
        <w:t>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w:t>
      </w:r>
      <w:proofErr w:type="gramStart"/>
      <w:r w:rsidRPr="00AB699D">
        <w:t>一</w:t>
      </w:r>
      <w:proofErr w:type="gramEnd"/>
      <w:r w:rsidRPr="00AB699D">
        <w:t>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w:t>
      </w:r>
      <w:proofErr w:type="gramStart"/>
      <w:r w:rsidRPr="00AB699D">
        <w:t>素表示</w:t>
      </w:r>
      <w:proofErr w:type="gramEnd"/>
      <w:r w:rsidRPr="00AB699D">
        <w:t>旋转来进一步增强训练数据，生成每个体</w:t>
      </w:r>
      <w:proofErr w:type="gramStart"/>
      <w:r w:rsidRPr="00AB699D">
        <w:t>素表示</w:t>
      </w:r>
      <w:proofErr w:type="gramEnd"/>
      <w:r w:rsidRPr="00AB699D">
        <w:t>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9"/>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w:t>
      </w:r>
      <w:proofErr w:type="gramStart"/>
      <w:r w:rsidRPr="004C3672">
        <w:rPr>
          <w:b/>
          <w:bCs/>
          <w:color w:val="0D0D0D"/>
          <w:sz w:val="21"/>
          <w:szCs w:val="21"/>
          <w:shd w:val="clear" w:color="auto" w:fill="FFFFFF"/>
        </w:rPr>
        <w:t>素表示</w:t>
      </w:r>
      <w:proofErr w:type="gramEnd"/>
      <w:r w:rsidRPr="004C3672">
        <w:rPr>
          <w:b/>
          <w:bCs/>
          <w:color w:val="0D0D0D"/>
          <w:sz w:val="21"/>
          <w:szCs w:val="21"/>
          <w:shd w:val="clear" w:color="auto" w:fill="FFFFFF"/>
        </w:rPr>
        <w:t>的方法，以木糖醇在</w:t>
      </w:r>
      <w:r w:rsidRPr="004C3672">
        <w:rPr>
          <w:b/>
          <w:bCs/>
          <w:color w:val="0D0D0D"/>
          <w:sz w:val="21"/>
          <w:szCs w:val="21"/>
          <w:shd w:val="clear" w:color="auto" w:fill="FFFFFF"/>
        </w:rPr>
        <w:t xml:space="preserve">90 </w:t>
      </w:r>
      <w:proofErr w:type="spellStart"/>
      <w:r w:rsidRPr="004C3672">
        <w:rPr>
          <w:b/>
          <w:bCs/>
          <w:color w:val="0D0D0D"/>
          <w:sz w:val="21"/>
          <w:szCs w:val="21"/>
          <w:shd w:val="clear" w:color="auto" w:fill="FFFFFF"/>
        </w:rPr>
        <w:t>wt</w:t>
      </w:r>
      <w:proofErr w:type="spellEnd"/>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w:t>
      </w:r>
      <w:proofErr w:type="gramStart"/>
      <w:r w:rsidR="00A948CF" w:rsidRPr="004C3672">
        <w:rPr>
          <w:b/>
          <w:bCs/>
          <w:color w:val="0D0D0D"/>
          <w:sz w:val="21"/>
          <w:szCs w:val="21"/>
          <w:shd w:val="clear" w:color="auto" w:fill="FFFFFF"/>
        </w:rPr>
        <w:t>框中心</w:t>
      </w:r>
      <w:proofErr w:type="gramEnd"/>
      <w:r w:rsidR="00A948CF" w:rsidRPr="004C3672">
        <w:rPr>
          <w:b/>
          <w:bCs/>
          <w:color w:val="0D0D0D"/>
          <w:sz w:val="21"/>
          <w:szCs w:val="21"/>
          <w:shd w:val="clear" w:color="auto" w:fill="FFFFFF"/>
        </w:rPr>
        <w:t>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w:t>
      </w:r>
      <w:proofErr w:type="gramStart"/>
      <w:r w:rsidR="00A948CF" w:rsidRPr="004C3672">
        <w:rPr>
          <w:b/>
          <w:bCs/>
          <w:color w:val="0D0D0D"/>
          <w:sz w:val="21"/>
          <w:szCs w:val="21"/>
          <w:shd w:val="clear" w:color="auto" w:fill="FFFFFF"/>
        </w:rPr>
        <w:t>反应物氧原子</w:t>
      </w:r>
      <w:proofErr w:type="gramEnd"/>
      <w:r w:rsidR="00A948CF" w:rsidRPr="004C3672">
        <w:rPr>
          <w:b/>
          <w:bCs/>
          <w:color w:val="0D0D0D"/>
          <w:sz w:val="21"/>
          <w:szCs w:val="21"/>
          <w:shd w:val="clear" w:color="auto" w:fill="FFFFFF"/>
        </w:rPr>
        <w:t>和辅助溶剂原子位置的归一化出现次数，存储在不同的通道中，以生成一个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w:t>
      </w:r>
      <w:proofErr w:type="gramStart"/>
      <w:r w:rsidRPr="00AB699D">
        <w:t>素表示</w:t>
      </w:r>
      <w:proofErr w:type="gramEnd"/>
      <w:r w:rsidRPr="00AB699D">
        <w:t>并输出预测的动力学溶剂参数。</w:t>
      </w:r>
      <w:proofErr w:type="spellStart"/>
      <w:r w:rsidRPr="00AB699D">
        <w:t>SolventNet</w:t>
      </w:r>
      <w:proofErr w:type="spellEnd"/>
      <w:r w:rsidRPr="00AB699D">
        <w:t>架构由四个卷积层、两个</w:t>
      </w:r>
      <w:proofErr w:type="gramStart"/>
      <w:r w:rsidRPr="00AB699D">
        <w:t>最大池层和</w:t>
      </w:r>
      <w:proofErr w:type="gramEnd"/>
      <w:r w:rsidRPr="00AB699D">
        <w:t>三个完全连接的层组成，如图</w:t>
      </w:r>
      <w:r w:rsidR="003D168C">
        <w:t>2-3</w:t>
      </w:r>
      <w:r w:rsidRPr="00AB699D">
        <w:t>a</w:t>
      </w:r>
      <w:r w:rsidRPr="00AB699D">
        <w:t>所示。该架构基于之前开发的</w:t>
      </w:r>
      <w:proofErr w:type="spellStart"/>
      <w:r w:rsidRPr="00AB699D">
        <w:t>VoxNet</w:t>
      </w:r>
      <w:proofErr w:type="spellEnd"/>
      <w:r w:rsidRPr="00AB699D">
        <w:t xml:space="preserve"> 3D CNN</w:t>
      </w:r>
      <w:r w:rsidRPr="00AB699D">
        <w:t>，但用两个卷积层、一个最大池化层和三个全连接层取代了原先的全连接的层。我们还将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proofErr w:type="spellStart"/>
      <w:r w:rsidRPr="00AB699D">
        <w:t>SolventNet</w:t>
      </w:r>
      <w:proofErr w:type="spellEnd"/>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proofErr w:type="spellStart"/>
      <w:r w:rsidRPr="00AB699D">
        <w:t>Spred</w:t>
      </w:r>
      <w:proofErr w:type="spellEnd"/>
      <w:r w:rsidRPr="00AB699D">
        <w:t>的值和错误</w:t>
      </w:r>
      <w:proofErr w:type="gramStart"/>
      <w:r w:rsidRPr="00AB699D">
        <w:t>条报告</w:t>
      </w:r>
      <w:proofErr w:type="gramEnd"/>
      <w:r w:rsidRPr="00AB699D">
        <w:t>了每个标签</w:t>
      </w:r>
      <w:r w:rsidRPr="00AB699D">
        <w:t>10</w:t>
      </w:r>
      <w:r w:rsidRPr="00AB699D">
        <w:t>个非增强验证集体</w:t>
      </w:r>
      <w:proofErr w:type="gramStart"/>
      <w:r w:rsidRPr="00AB699D">
        <w:t>素表示</w:t>
      </w:r>
      <w:proofErr w:type="gramEnd"/>
      <w:r w:rsidRPr="00AB699D">
        <w:t>中的每个预测值的平均值和标准差。与基线人类选择的多描述符模型相比</w:t>
      </w:r>
      <w:r w:rsidR="00B06485">
        <w:t>（</w:t>
      </w:r>
      <w:r w:rsidRPr="00AB699D">
        <w:t>图</w:t>
      </w:r>
      <w:r w:rsidRPr="00AB699D">
        <w:t>2</w:t>
      </w:r>
      <w:r w:rsidR="003D168C">
        <w:t>-1</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proofErr w:type="spellStart"/>
      <w:r w:rsidRPr="00AB699D">
        <w:t>SolventNet</w:t>
      </w:r>
      <w:proofErr w:type="spellEnd"/>
      <w:r w:rsidRPr="00AB699D">
        <w:t>的增强训练体</w:t>
      </w:r>
      <w:proofErr w:type="gramStart"/>
      <w:r w:rsidRPr="00AB699D">
        <w:t>素表示</w:t>
      </w:r>
      <w:proofErr w:type="gramEnd"/>
      <w:r w:rsidRPr="00AB699D">
        <w:t>数量之比为</w:t>
      </w:r>
      <w:r w:rsidRPr="00AB699D">
        <w:t>11.8-11.9</w:t>
      </w:r>
      <w:r w:rsidRPr="00AB699D">
        <w:t>；相比之下，完全连接神经网络模型的训练描述符</w:t>
      </w:r>
      <w:proofErr w:type="gramStart"/>
      <w:r w:rsidRPr="00AB699D">
        <w:t>集数量</w:t>
      </w:r>
      <w:proofErr w:type="gramEnd"/>
      <w:r w:rsidRPr="00AB699D">
        <w:t>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w:t>
      </w:r>
      <w:proofErr w:type="gramStart"/>
      <w:r w:rsidRPr="00AB699D">
        <w:t>素表示</w:t>
      </w:r>
      <w:proofErr w:type="gramEnd"/>
      <w:r w:rsidRPr="00AB699D">
        <w:t>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w:t>
      </w:r>
      <w:proofErr w:type="gramStart"/>
      <w:r w:rsidRPr="00AB699D">
        <w:t>素表示</w:t>
      </w:r>
      <w:proofErr w:type="gramEnd"/>
      <w:r w:rsidRPr="00AB699D">
        <w:t>作为输入的网络、</w:t>
      </w:r>
      <w:r w:rsidRPr="00AB699D">
        <w:t>2D CNN</w:t>
      </w:r>
      <w:r w:rsidRPr="00AB699D">
        <w:t>和具有替代体</w:t>
      </w:r>
      <w:proofErr w:type="gramStart"/>
      <w:r w:rsidRPr="00AB699D">
        <w:t>素表示</w:t>
      </w:r>
      <w:proofErr w:type="gramEnd"/>
      <w:r w:rsidRPr="00AB699D">
        <w:t>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40"/>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w:t>
      </w:r>
      <w:proofErr w:type="gramStart"/>
      <w:r w:rsidR="00A948CF" w:rsidRPr="00555C2D">
        <w:rPr>
          <w:b/>
          <w:bCs/>
          <w:color w:val="0D0D0D"/>
          <w:sz w:val="21"/>
          <w:szCs w:val="16"/>
          <w:shd w:val="clear" w:color="auto" w:fill="FFFFFF"/>
        </w:rPr>
        <w:t>素表示</w:t>
      </w:r>
      <w:proofErr w:type="gramEnd"/>
      <w:r w:rsidR="00A948CF" w:rsidRPr="00555C2D">
        <w:rPr>
          <w:b/>
          <w:bCs/>
          <w:color w:val="0D0D0D"/>
          <w:sz w:val="21"/>
          <w:szCs w:val="16"/>
          <w:shd w:val="clear" w:color="auto" w:fill="FFFFFF"/>
        </w:rPr>
        <w:t>的平均预测。误差</w:t>
      </w:r>
      <w:proofErr w:type="gramStart"/>
      <w:r w:rsidR="00A948CF" w:rsidRPr="00555C2D">
        <w:rPr>
          <w:b/>
          <w:bCs/>
          <w:color w:val="0D0D0D"/>
          <w:sz w:val="21"/>
          <w:szCs w:val="16"/>
          <w:shd w:val="clear" w:color="auto" w:fill="FFFFFF"/>
        </w:rPr>
        <w:t>条显示</w:t>
      </w:r>
      <w:proofErr w:type="gramEnd"/>
      <w:r w:rsidR="00A948CF" w:rsidRPr="00555C2D">
        <w:rPr>
          <w:b/>
          <w:bCs/>
          <w:color w:val="0D0D0D"/>
          <w:sz w:val="21"/>
          <w:szCs w:val="16"/>
          <w:shd w:val="clear" w:color="auto" w:fill="FFFFFF"/>
        </w:rPr>
        <w:t>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proofErr w:type="spellStart"/>
      <w:r w:rsidR="00A948CF" w:rsidRPr="00555C2D">
        <w:rPr>
          <w:b/>
          <w:bCs/>
          <w:color w:val="0D0D0D"/>
          <w:sz w:val="21"/>
          <w:szCs w:val="16"/>
          <w:shd w:val="clear" w:color="auto" w:fill="FFFFFF"/>
        </w:rPr>
        <w:t>VoxNet</w:t>
      </w:r>
      <w:proofErr w:type="spellEnd"/>
      <w:r w:rsidR="00A948CF" w:rsidRPr="00555C2D">
        <w:rPr>
          <w:b/>
          <w:bCs/>
          <w:color w:val="0D0D0D"/>
          <w:sz w:val="21"/>
          <w:szCs w:val="16"/>
          <w:shd w:val="clear" w:color="auto" w:fill="FFFFFF"/>
        </w:rPr>
        <w:t>和</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w:t>
      </w:r>
      <w:proofErr w:type="gramStart"/>
      <w:r w:rsidRPr="00AB699D">
        <w:t>素表示</w:t>
      </w:r>
      <w:proofErr w:type="gramEnd"/>
      <w:r w:rsidRPr="00AB699D">
        <w:t>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w:t>
      </w:r>
      <w:proofErr w:type="gramStart"/>
      <w:r w:rsidRPr="00AB699D">
        <w:t>素表示</w:t>
      </w:r>
      <w:proofErr w:type="gramEnd"/>
      <w:r w:rsidRPr="00AB699D">
        <w:t>来评估</w:t>
      </w:r>
      <w:proofErr w:type="spellStart"/>
      <w:r w:rsidRPr="00AB699D">
        <w:t>SolventNet</w:t>
      </w:r>
      <w:proofErr w:type="spellEnd"/>
      <w:r w:rsidRPr="00AB699D">
        <w:t>在使用极少的分子动力学模拟数据迅速推广到新的溶剂组合的能力。测试集的体</w:t>
      </w:r>
      <w:proofErr w:type="gramStart"/>
      <w:r w:rsidRPr="00AB699D">
        <w:t>素表示</w:t>
      </w:r>
      <w:proofErr w:type="gramEnd"/>
      <w:r w:rsidRPr="00AB699D">
        <w:t>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proofErr w:type="spellStart"/>
      <w:r w:rsidRPr="00AB699D">
        <w:t>SolventNet</w:t>
      </w:r>
      <w:proofErr w:type="spellEnd"/>
      <w:r w:rsidRPr="00AB699D">
        <w:t>，然后对测试集的体</w:t>
      </w:r>
      <w:proofErr w:type="gramStart"/>
      <w:r w:rsidRPr="00AB699D">
        <w:t>素表示</w:t>
      </w:r>
      <w:proofErr w:type="gramEnd"/>
      <w:r w:rsidRPr="00AB699D">
        <w:t>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w:t>
      </w:r>
      <w:proofErr w:type="gramStart"/>
      <w:r w:rsidRPr="00AB699D">
        <w:t>条报告</w:t>
      </w:r>
      <w:proofErr w:type="gramEnd"/>
      <w:r w:rsidRPr="00AB699D">
        <w:t>了每个标签的</w:t>
      </w:r>
      <w:r w:rsidRPr="00AB699D">
        <w:t>2</w:t>
      </w:r>
      <w:r w:rsidRPr="00AB699D">
        <w:t>个测试集体</w:t>
      </w:r>
      <w:proofErr w:type="gramStart"/>
      <w:r w:rsidRPr="00AB699D">
        <w:t>素表示</w:t>
      </w:r>
      <w:proofErr w:type="gramEnd"/>
      <w:r w:rsidRPr="00AB699D">
        <w:t>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w:t>
      </w:r>
      <w:r w:rsidRPr="00AB699D">
        <w:lastRenderedPageBreak/>
        <w:t>述符模型的验证集准确性。</w:t>
      </w:r>
      <w:proofErr w:type="gramStart"/>
      <w:r w:rsidRPr="00AB699D">
        <w:t>平等图</w:t>
      </w:r>
      <w:proofErr w:type="gramEnd"/>
      <w:r w:rsidRPr="00AB699D">
        <w:t>还显示与</w:t>
      </w:r>
      <w:r w:rsidRPr="00AB699D">
        <w:t>Pearson's r</w:t>
      </w:r>
      <w:r w:rsidRPr="00AB699D">
        <w:t>为</w:t>
      </w:r>
      <w:r w:rsidRPr="00AB699D">
        <w:t>0.80</w:t>
      </w:r>
      <w:r w:rsidRPr="00AB699D">
        <w:t>的高线性相关性，这是对测试集数据的描述。因此，即使对于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w:t>
      </w:r>
      <w:proofErr w:type="gramStart"/>
      <w:r w:rsidRPr="00AB699D">
        <w:rPr>
          <w:b/>
          <w:bCs/>
          <w:color w:val="0D0D0D"/>
          <w:sz w:val="21"/>
          <w:szCs w:val="16"/>
          <w:shd w:val="clear" w:color="auto" w:fill="FFFFFF"/>
        </w:rPr>
        <w:t>素表示</w:t>
      </w:r>
      <w:proofErr w:type="gramEnd"/>
      <w:r w:rsidRPr="00AB699D">
        <w:rPr>
          <w:b/>
          <w:bCs/>
          <w:color w:val="0D0D0D"/>
          <w:sz w:val="21"/>
          <w:szCs w:val="16"/>
          <w:shd w:val="clear" w:color="auto" w:fill="FFFFFF"/>
        </w:rPr>
        <w:t>的平均预测。误差</w:t>
      </w:r>
      <w:proofErr w:type="gramStart"/>
      <w:r w:rsidRPr="00AB699D">
        <w:rPr>
          <w:b/>
          <w:bCs/>
          <w:color w:val="0D0D0D"/>
          <w:sz w:val="21"/>
          <w:szCs w:val="16"/>
          <w:shd w:val="clear" w:color="auto" w:fill="FFFFFF"/>
        </w:rPr>
        <w:t>条显示</w:t>
      </w:r>
      <w:proofErr w:type="gramEnd"/>
      <w:r w:rsidRPr="00AB699D">
        <w:rPr>
          <w:b/>
          <w:bCs/>
          <w:color w:val="0D0D0D"/>
          <w:sz w:val="21"/>
          <w:szCs w:val="16"/>
          <w:shd w:val="clear" w:color="auto" w:fill="FFFFFF"/>
        </w:rPr>
        <w:t>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proofErr w:type="gramStart"/>
      <w:r w:rsidRPr="00AB699D">
        <w:t>比用于</w:t>
      </w:r>
      <w:proofErr w:type="gramEnd"/>
      <w:r w:rsidRPr="00AB699D">
        <w:t>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w:t>
      </w:r>
      <w:proofErr w:type="gramStart"/>
      <w:r w:rsidRPr="00AB699D">
        <w:t>素表示</w:t>
      </w:r>
      <w:proofErr w:type="gramEnd"/>
      <w:r w:rsidRPr="00AB699D">
        <w:t>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w:t>
      </w:r>
      <w:proofErr w:type="gramStart"/>
      <w:r w:rsidRPr="00AB699D">
        <w:t>集结果</w:t>
      </w:r>
      <w:proofErr w:type="gramEnd"/>
      <w:r w:rsidRPr="00AB699D">
        <w:t>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w:t>
      </w:r>
      <w:proofErr w:type="gramStart"/>
      <w:r w:rsidRPr="00AB699D">
        <w:t>素表示</w:t>
      </w:r>
      <w:proofErr w:type="gramEnd"/>
      <w:r w:rsidRPr="00AB699D">
        <w:t>考虑了</w:t>
      </w:r>
      <w:r w:rsidRPr="00AB699D">
        <w:t>LGA</w:t>
      </w:r>
      <w:r w:rsidRPr="00AB699D">
        <w:t>的所有氧，</w:t>
      </w:r>
      <w:proofErr w:type="gramStart"/>
      <w:r w:rsidRPr="00AB699D">
        <w:t>包括醚键中</w:t>
      </w:r>
      <w:proofErr w:type="gramEnd"/>
      <w:r w:rsidRPr="00AB699D">
        <w:t>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42"/>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w:t>
      </w:r>
      <w:proofErr w:type="gramStart"/>
      <w:r w:rsidR="00A948CF" w:rsidRPr="00AB699D">
        <w:rPr>
          <w:b/>
          <w:bCs/>
          <w:color w:val="0D0D0D"/>
          <w:sz w:val="21"/>
          <w:szCs w:val="21"/>
          <w:shd w:val="clear" w:color="auto" w:fill="FFFFFF"/>
        </w:rPr>
        <w:t>素表示</w:t>
      </w:r>
      <w:proofErr w:type="gramEnd"/>
      <w:r w:rsidR="00A948CF" w:rsidRPr="00AB699D">
        <w:rPr>
          <w:b/>
          <w:bCs/>
          <w:color w:val="0D0D0D"/>
          <w:sz w:val="21"/>
          <w:szCs w:val="21"/>
          <w:shd w:val="clear" w:color="auto" w:fill="FFFFFF"/>
        </w:rPr>
        <w:t>的平均预测。误差</w:t>
      </w:r>
      <w:proofErr w:type="gramStart"/>
      <w:r w:rsidR="00A948CF" w:rsidRPr="00AB699D">
        <w:rPr>
          <w:b/>
          <w:bCs/>
          <w:color w:val="0D0D0D"/>
          <w:sz w:val="21"/>
          <w:szCs w:val="21"/>
          <w:shd w:val="clear" w:color="auto" w:fill="FFFFFF"/>
        </w:rPr>
        <w:t>条显示</w:t>
      </w:r>
      <w:proofErr w:type="gramEnd"/>
      <w:r w:rsidR="00A948CF" w:rsidRPr="00AB699D">
        <w:rPr>
          <w:b/>
          <w:bCs/>
          <w:color w:val="0D0D0D"/>
          <w:sz w:val="21"/>
          <w:szCs w:val="21"/>
          <w:shd w:val="clear" w:color="auto" w:fill="FFFFFF"/>
        </w:rPr>
        <w:t>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w:t>
      </w:r>
      <w:proofErr w:type="gramStart"/>
      <w:r w:rsidR="00A948CF" w:rsidRPr="00AB699D">
        <w:rPr>
          <w:b/>
          <w:bCs/>
          <w:color w:val="0D0D0D"/>
          <w:sz w:val="21"/>
          <w:szCs w:val="21"/>
          <w:shd w:val="clear" w:color="auto" w:fill="FFFFFF"/>
        </w:rPr>
        <w:t>跨反应</w:t>
      </w:r>
      <w:proofErr w:type="gramEnd"/>
      <w:r w:rsidR="00A948CF" w:rsidRPr="00AB699D">
        <w:rPr>
          <w:b/>
          <w:bCs/>
          <w:color w:val="0D0D0D"/>
          <w:sz w:val="21"/>
          <w:szCs w:val="21"/>
          <w:shd w:val="clear" w:color="auto" w:fill="FFFFFF"/>
        </w:rPr>
        <w:t>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proofErr w:type="spellStart"/>
      <w:r w:rsidR="00A948CF" w:rsidRPr="00AB699D">
        <w:t>SolventNet</w:t>
      </w:r>
      <w:proofErr w:type="spellEnd"/>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w:t>
      </w:r>
      <w:proofErr w:type="gramStart"/>
      <w:r w:rsidR="00A948CF" w:rsidRPr="00AB699D">
        <w:t>素表示</w:t>
      </w:r>
      <w:proofErr w:type="gramEnd"/>
      <w:r w:rsidR="00A948CF" w:rsidRPr="00AB699D">
        <w:t>没有明显的视觉特征</w:t>
      </w:r>
      <w:r w:rsidR="00B06485">
        <w:t>（</w:t>
      </w:r>
      <w:r w:rsidR="00A948CF" w:rsidRPr="00AB699D">
        <w:t>图</w:t>
      </w:r>
      <w:r w:rsidR="00A948CF" w:rsidRPr="00AB699D">
        <w:t>S2†</w:t>
      </w:r>
      <w:r w:rsidR="00A948CF" w:rsidRPr="00AB699D">
        <w:t>）。为了初步解释</w:t>
      </w:r>
      <w:proofErr w:type="spellStart"/>
      <w:r w:rsidR="00A948CF" w:rsidRPr="00AB699D">
        <w:t>SolventNet</w:t>
      </w:r>
      <w:proofErr w:type="spellEnd"/>
      <w:r w:rsidR="00A948CF" w:rsidRPr="00AB699D">
        <w:t>识别的特征，我们生成了</w:t>
      </w:r>
      <w:proofErr w:type="gramStart"/>
      <w:r w:rsidR="00A948CF" w:rsidRPr="00AB699D">
        <w:t>显著性图以</w:t>
      </w:r>
      <w:proofErr w:type="gramEnd"/>
      <w:r w:rsidR="00A948CF" w:rsidRPr="00AB699D">
        <w:t>可视化</w:t>
      </w:r>
      <w:proofErr w:type="spellStart"/>
      <w:r w:rsidR="00A948CF" w:rsidRPr="00AB699D">
        <w:t>SolventNet</w:t>
      </w:r>
      <w:proofErr w:type="spellEnd"/>
      <w:r w:rsidR="00A948CF" w:rsidRPr="00AB699D">
        <w:t>对不同体素的敏感性，从而对底物周围的特定空间区域进行分析。</w:t>
      </w:r>
      <w:proofErr w:type="gramStart"/>
      <w:r w:rsidR="00A948CF" w:rsidRPr="00AB699D">
        <w:t>显著性图包含</w:t>
      </w:r>
      <w:proofErr w:type="gramEnd"/>
      <w:r w:rsidR="00A948CF" w:rsidRPr="00AB699D">
        <w:t>用于每个体素的显著性值</w:t>
      </w:r>
      <w:r w:rsidR="00B06485">
        <w:t>（</w:t>
      </w:r>
      <w:r w:rsidR="00A948CF" w:rsidRPr="00AB699D">
        <w:t>在</w:t>
      </w:r>
      <w:r w:rsidR="00A948CF" w:rsidRPr="00AB699D">
        <w:t>0-1</w:t>
      </w:r>
      <w:r w:rsidR="00A948CF" w:rsidRPr="00AB699D">
        <w:t>之间标准化），指示</w:t>
      </w:r>
      <w:proofErr w:type="spellStart"/>
      <w:r w:rsidR="00A948CF" w:rsidRPr="00AB699D">
        <w:t>SolventNet</w:t>
      </w:r>
      <w:proofErr w:type="spellEnd"/>
      <w:r w:rsidR="00A948CF" w:rsidRPr="00AB699D">
        <w:t>预测</w:t>
      </w:r>
      <w:proofErr w:type="gramStart"/>
      <w:r w:rsidR="00A948CF" w:rsidRPr="00AB699D">
        <w:t>对该体素中</w:t>
      </w:r>
      <w:proofErr w:type="gramEnd"/>
      <w:r w:rsidR="00A948CF" w:rsidRPr="00AB699D">
        <w:t>水、底物和共溶剂原子的规范化出现的敏感性。较大的</w:t>
      </w:r>
      <w:proofErr w:type="gramStart"/>
      <w:r w:rsidR="00A948CF" w:rsidRPr="00AB699D">
        <w:t>显著性值表示</w:t>
      </w:r>
      <w:proofErr w:type="gramEnd"/>
      <w:r w:rsidR="00A948CF" w:rsidRPr="00AB699D">
        <w:t>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 xml:space="preserve">90 </w:t>
      </w:r>
      <w:proofErr w:type="spellStart"/>
      <w:r w:rsidR="00A948CF" w:rsidRPr="00AB699D">
        <w:t>wt</w:t>
      </w:r>
      <w:proofErr w:type="spellEnd"/>
      <w:r w:rsidR="00A948CF" w:rsidRPr="00AB699D">
        <w:t>% DIO</w:t>
      </w:r>
      <w:r w:rsidR="00A948CF" w:rsidRPr="00AB699D">
        <w:t>中的体</w:t>
      </w:r>
      <w:proofErr w:type="gramStart"/>
      <w:r w:rsidR="00A948CF" w:rsidRPr="00AB699D">
        <w:t>素表示</w:t>
      </w:r>
      <w:proofErr w:type="gramEnd"/>
      <w:r w:rsidR="00A948CF" w:rsidRPr="00AB699D">
        <w:t>输入到完全训练的</w:t>
      </w:r>
      <w:proofErr w:type="spellStart"/>
      <w:r w:rsidR="00A948CF" w:rsidRPr="00AB699D">
        <w:t>SolventNet</w:t>
      </w:r>
      <w:proofErr w:type="spellEnd"/>
      <w:r w:rsidR="00A948CF" w:rsidRPr="00AB699D">
        <w:t>模型中。</w:t>
      </w:r>
      <w:proofErr w:type="gramStart"/>
      <w:r w:rsidR="00A948CF" w:rsidRPr="00AB699D">
        <w:t>显著性图被</w:t>
      </w:r>
      <w:proofErr w:type="gramEnd"/>
      <w:r w:rsidR="00A948CF" w:rsidRPr="00AB699D">
        <w:t>分成反应物、共溶剂和水通道的独立的</w:t>
      </w:r>
      <w:proofErr w:type="gramStart"/>
      <w:r w:rsidR="00A948CF" w:rsidRPr="00AB699D">
        <w:t>三维体</w:t>
      </w:r>
      <w:proofErr w:type="gramEnd"/>
      <w:r w:rsidR="00A948CF" w:rsidRPr="00AB699D">
        <w:t>素网格，每个体</w:t>
      </w:r>
      <w:proofErr w:type="gramStart"/>
      <w:r w:rsidR="00A948CF" w:rsidRPr="00AB699D">
        <w:t>素根据</w:t>
      </w:r>
      <w:proofErr w:type="gramEnd"/>
      <w:r w:rsidR="00A948CF" w:rsidRPr="00AB699D">
        <w:t>其规范化</w:t>
      </w:r>
      <w:proofErr w:type="gramStart"/>
      <w:r w:rsidR="00A948CF" w:rsidRPr="00AB699D">
        <w:t>显著性值使用</w:t>
      </w:r>
      <w:proofErr w:type="gramEnd"/>
      <w:r w:rsidR="00A948CF" w:rsidRPr="00AB699D">
        <w:t>与输入体</w:t>
      </w:r>
      <w:proofErr w:type="gramStart"/>
      <w:r w:rsidR="00A948CF" w:rsidRPr="00AB699D">
        <w:t>素表示</w:t>
      </w:r>
      <w:proofErr w:type="gramEnd"/>
      <w:r w:rsidR="00A948CF" w:rsidRPr="00AB699D">
        <w:t>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w:t>
      </w:r>
      <w:proofErr w:type="gramStart"/>
      <w:r w:rsidR="00A948CF" w:rsidRPr="00AB699D">
        <w:t>显著性值小于</w:t>
      </w:r>
      <w:proofErr w:type="gramEnd"/>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w:t>
      </w:r>
      <w:proofErr w:type="gramStart"/>
      <w:r w:rsidR="00A948CF" w:rsidRPr="00AB699D">
        <w:t>显著性图的</w:t>
      </w:r>
      <w:proofErr w:type="gramEnd"/>
      <w:r w:rsidR="00A948CF" w:rsidRPr="00AB699D">
        <w:t>检查确认</w:t>
      </w:r>
      <w:proofErr w:type="spellStart"/>
      <w:r w:rsidR="00A948CF" w:rsidRPr="00AB699D">
        <w:t>SolventNet</w:t>
      </w:r>
      <w:proofErr w:type="spellEnd"/>
      <w:r w:rsidR="00A948CF" w:rsidRPr="00AB699D">
        <w:t>主要识别与人工选择描述符定义基础假设一致的在底物附近的局部区域内的溶剂环境特征。每个通道的</w:t>
      </w:r>
      <w:proofErr w:type="gramStart"/>
      <w:r w:rsidR="00A948CF" w:rsidRPr="00AB699D">
        <w:t>显著性图通过</w:t>
      </w:r>
      <w:proofErr w:type="gramEnd"/>
      <w:r w:rsidR="00A948CF" w:rsidRPr="00AB699D">
        <w:t>沿</w:t>
      </w:r>
      <w:r w:rsidR="00A948CF" w:rsidRPr="00AB699D">
        <w:t>z</w:t>
      </w:r>
      <w:r w:rsidR="00A948CF" w:rsidRPr="00AB699D">
        <w:t>轴</w:t>
      </w:r>
      <w:r w:rsidR="00B06485">
        <w:t>（</w:t>
      </w:r>
      <w:r w:rsidR="00A948CF" w:rsidRPr="00AB699D">
        <w:t>任意选择）</w:t>
      </w:r>
      <w:proofErr w:type="gramStart"/>
      <w:r w:rsidR="00A948CF" w:rsidRPr="00AB699D">
        <w:t>对显著性值</w:t>
      </w:r>
      <w:proofErr w:type="gramEnd"/>
      <w:r w:rsidR="00A948CF" w:rsidRPr="00AB699D">
        <w:t>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w:t>
      </w:r>
      <w:proofErr w:type="gramStart"/>
      <w:r w:rsidR="00A948CF" w:rsidRPr="00AB699D">
        <w:t>图清楚</w:t>
      </w:r>
      <w:proofErr w:type="gramEnd"/>
      <w:r w:rsidR="00A948CF" w:rsidRPr="00AB699D">
        <w:t>地显示了底物附近的区域对预测最为重要，模拟体积的大小足够大，远离底物的区域不重要，并且</w:t>
      </w:r>
      <w:proofErr w:type="spellStart"/>
      <w:r w:rsidR="00A948CF" w:rsidRPr="00AB699D">
        <w:t>SolventNet</w:t>
      </w:r>
      <w:proofErr w:type="spellEnd"/>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w:t>
      </w:r>
      <w:proofErr w:type="gramStart"/>
      <w:r w:rsidRPr="00AB699D">
        <w:rPr>
          <w:b/>
          <w:bCs/>
          <w:color w:val="0D0D0D"/>
          <w:sz w:val="21"/>
          <w:szCs w:val="21"/>
          <w:shd w:val="clear" w:color="auto" w:fill="FFFFFF"/>
        </w:rPr>
        <w:t>素表示</w:t>
      </w:r>
      <w:proofErr w:type="gramEnd"/>
      <w:r w:rsidRPr="00AB699D">
        <w:rPr>
          <w:b/>
          <w:bCs/>
          <w:color w:val="0D0D0D"/>
          <w:sz w:val="21"/>
          <w:szCs w:val="21"/>
          <w:shd w:val="clear" w:color="auto" w:fill="FFFFFF"/>
        </w:rPr>
        <w:t>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w:t>
      </w:r>
      <w:proofErr w:type="gramStart"/>
      <w:r w:rsidRPr="00AB699D">
        <w:rPr>
          <w:b/>
          <w:bCs/>
          <w:color w:val="0D0D0D"/>
          <w:sz w:val="21"/>
          <w:szCs w:val="21"/>
          <w:shd w:val="clear" w:color="auto" w:fill="FFFFFF"/>
        </w:rPr>
        <w:t>显著性图在</w:t>
      </w:r>
      <w:proofErr w:type="gramEnd"/>
      <w:r w:rsidRPr="00AB699D">
        <w:rPr>
          <w:b/>
          <w:bCs/>
          <w:color w:val="0D0D0D"/>
          <w:sz w:val="21"/>
          <w:szCs w:val="21"/>
          <w:shd w:val="clear" w:color="auto" w:fill="FFFFFF"/>
        </w:rPr>
        <w:t>一个与输入体</w:t>
      </w:r>
      <w:proofErr w:type="gramStart"/>
      <w:r w:rsidRPr="00AB699D">
        <w:rPr>
          <w:b/>
          <w:bCs/>
          <w:color w:val="0D0D0D"/>
          <w:sz w:val="21"/>
          <w:szCs w:val="21"/>
          <w:shd w:val="clear" w:color="auto" w:fill="FFFFFF"/>
        </w:rPr>
        <w:lastRenderedPageBreak/>
        <w:t>素表示</w:t>
      </w:r>
      <w:proofErr w:type="gramEnd"/>
      <w:r w:rsidRPr="00AB699D">
        <w:rPr>
          <w:b/>
          <w:bCs/>
          <w:color w:val="0D0D0D"/>
          <w:sz w:val="21"/>
          <w:szCs w:val="21"/>
          <w:shd w:val="clear" w:color="auto" w:fill="FFFFFF"/>
        </w:rPr>
        <w:t>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proofErr w:type="gramStart"/>
      <w:r w:rsidRPr="00AB699D">
        <w:rPr>
          <w:b/>
          <w:bCs/>
          <w:color w:val="0D0D0D"/>
          <w:sz w:val="21"/>
          <w:szCs w:val="21"/>
          <w:shd w:val="clear" w:color="auto" w:fill="FFFFFF"/>
        </w:rPr>
        <w:t>对该体素中</w:t>
      </w:r>
      <w:proofErr w:type="gramEnd"/>
      <w:r w:rsidRPr="00AB699D">
        <w:rPr>
          <w:b/>
          <w:bCs/>
          <w:color w:val="0D0D0D"/>
          <w:sz w:val="21"/>
          <w:szCs w:val="21"/>
          <w:shd w:val="clear" w:color="auto" w:fill="FFFFFF"/>
        </w:rPr>
        <w:t>水、反应物和辅助溶剂原子的标准化出现次数的敏感性。较大的</w:t>
      </w:r>
      <w:proofErr w:type="gramStart"/>
      <w:r w:rsidRPr="00AB699D">
        <w:rPr>
          <w:b/>
          <w:bCs/>
          <w:color w:val="0D0D0D"/>
          <w:sz w:val="21"/>
          <w:szCs w:val="21"/>
          <w:shd w:val="clear" w:color="auto" w:fill="FFFFFF"/>
        </w:rPr>
        <w:t>显著性值表示</w:t>
      </w:r>
      <w:proofErr w:type="gramEnd"/>
      <w:r w:rsidRPr="00AB699D">
        <w:rPr>
          <w:b/>
          <w:bCs/>
          <w:color w:val="0D0D0D"/>
          <w:sz w:val="21"/>
          <w:szCs w:val="21"/>
          <w:shd w:val="clear" w:color="auto" w:fill="FFFFFF"/>
        </w:rPr>
        <w:t>更大的敏感性。</w:t>
      </w:r>
      <w:proofErr w:type="gramStart"/>
      <w:r w:rsidRPr="00AB699D">
        <w:rPr>
          <w:b/>
          <w:bCs/>
          <w:color w:val="0D0D0D"/>
          <w:sz w:val="21"/>
          <w:szCs w:val="21"/>
          <w:shd w:val="clear" w:color="auto" w:fill="FFFFFF"/>
        </w:rPr>
        <w:t>显著性图通过</w:t>
      </w:r>
      <w:proofErr w:type="gramEnd"/>
      <w:r w:rsidRPr="00AB699D">
        <w:rPr>
          <w:b/>
          <w:bCs/>
          <w:color w:val="0D0D0D"/>
          <w:sz w:val="21"/>
          <w:szCs w:val="21"/>
          <w:shd w:val="clear" w:color="auto" w:fill="FFFFFF"/>
        </w:rPr>
        <w:t>单独的网格</w:t>
      </w:r>
      <w:proofErr w:type="gramStart"/>
      <w:r w:rsidRPr="00AB699D">
        <w:rPr>
          <w:b/>
          <w:bCs/>
          <w:color w:val="0D0D0D"/>
          <w:sz w:val="21"/>
          <w:szCs w:val="21"/>
          <w:shd w:val="clear" w:color="auto" w:fill="FFFFFF"/>
        </w:rPr>
        <w:t>显示水值为</w:t>
      </w:r>
      <w:proofErr w:type="gramEnd"/>
      <w:r w:rsidRPr="00AB699D">
        <w:rPr>
          <w:b/>
          <w:bCs/>
          <w:color w:val="0D0D0D"/>
          <w:sz w:val="21"/>
          <w:szCs w:val="21"/>
          <w:shd w:val="clear" w:color="auto" w:fill="FFFFFF"/>
        </w:rPr>
        <w:t>红色，</w:t>
      </w:r>
      <w:proofErr w:type="gramStart"/>
      <w:r w:rsidRPr="00AB699D">
        <w:rPr>
          <w:b/>
          <w:bCs/>
          <w:color w:val="0D0D0D"/>
          <w:sz w:val="21"/>
          <w:szCs w:val="21"/>
          <w:shd w:val="clear" w:color="auto" w:fill="FFFFFF"/>
        </w:rPr>
        <w:t>反应物值为</w:t>
      </w:r>
      <w:proofErr w:type="gramEnd"/>
      <w:r w:rsidRPr="00AB699D">
        <w:rPr>
          <w:b/>
          <w:bCs/>
          <w:color w:val="0D0D0D"/>
          <w:sz w:val="21"/>
          <w:szCs w:val="21"/>
          <w:shd w:val="clear" w:color="auto" w:fill="FFFFFF"/>
        </w:rPr>
        <w:t>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w:t>
      </w:r>
      <w:proofErr w:type="gramStart"/>
      <w:r w:rsidRPr="00AB699D">
        <w:t>这降低</w:t>
      </w:r>
      <w:proofErr w:type="gramEnd"/>
      <w:r w:rsidRPr="00AB699D">
        <w:t>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proofErr w:type="spellStart"/>
      <w:r w:rsidRPr="00AB699D">
        <w:t>SolventNet</w:t>
      </w:r>
      <w:proofErr w:type="spellEnd"/>
      <w:r w:rsidRPr="00AB699D">
        <w:t>的输入体</w:t>
      </w:r>
      <w:proofErr w:type="gramStart"/>
      <w:r w:rsidRPr="00AB699D">
        <w:t>素表示仅</w:t>
      </w:r>
      <w:proofErr w:type="gramEnd"/>
      <w:r w:rsidRPr="00AB699D">
        <w:t>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w:t>
      </w:r>
      <w:proofErr w:type="gramStart"/>
      <w:r w:rsidRPr="00AB699D">
        <w:t>素表示仅</w:t>
      </w:r>
      <w:proofErr w:type="gramEnd"/>
      <w:r w:rsidRPr="00AB699D">
        <w:t>从底物状态的分子动力学模拟中生成；未来的工作将探索是否将来自产物状态模拟的体</w:t>
      </w:r>
      <w:proofErr w:type="gramStart"/>
      <w:r w:rsidRPr="00AB699D">
        <w:t>素表示</w:t>
      </w:r>
      <w:proofErr w:type="gramEnd"/>
      <w:r w:rsidRPr="00AB699D">
        <w:t>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w:t>
      </w:r>
      <w:proofErr w:type="gramStart"/>
      <w:r w:rsidRPr="00AB699D">
        <w:t>水采</w:t>
      </w:r>
      <w:proofErr w:type="gramEnd"/>
      <w:r w:rsidRPr="00AB699D">
        <w:t>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proofErr w:type="gramStart"/>
      <w:r w:rsidRPr="00AB699D">
        <w:t>算法对键进行</w:t>
      </w:r>
      <w:proofErr w:type="gramEnd"/>
      <w:r w:rsidRPr="00AB699D">
        <w:t>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w:t>
      </w:r>
      <w:proofErr w:type="gramStart"/>
      <w:r w:rsidRPr="00AB699D">
        <w:t>素表示</w:t>
      </w:r>
      <w:proofErr w:type="gramEnd"/>
      <w:r w:rsidRPr="00AB699D">
        <w:t>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w:t>
      </w:r>
      <w:proofErr w:type="gramStart"/>
      <w:r w:rsidRPr="00AB699D">
        <w:t>素表示</w:t>
      </w:r>
      <w:proofErr w:type="gramEnd"/>
      <w:r w:rsidRPr="00AB699D">
        <w:t>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w:t>
      </w:r>
      <w:proofErr w:type="gramStart"/>
      <w:r w:rsidRPr="00AB699D">
        <w:t>素表示</w:t>
      </w:r>
      <w:proofErr w:type="gramEnd"/>
      <w:r w:rsidRPr="00AB699D">
        <w:t>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w:t>
      </w:r>
      <w:proofErr w:type="gramStart"/>
      <w:r w:rsidRPr="00AB699D">
        <w:t>未增强</w:t>
      </w:r>
      <w:proofErr w:type="gramEnd"/>
      <w:r w:rsidRPr="00AB699D">
        <w:t>的体素表示。</w:t>
      </w:r>
      <w:proofErr w:type="spellStart"/>
      <w:r w:rsidRPr="00AB699D">
        <w:t>SolventNet</w:t>
      </w:r>
      <w:proofErr w:type="spellEnd"/>
      <w:r w:rsidRPr="00AB699D">
        <w:t>是使用所有训练集数据</w:t>
      </w:r>
      <w:r w:rsidR="00B06485">
        <w:t>（</w:t>
      </w:r>
      <w:r w:rsidRPr="00AB699D">
        <w:t>18,240</w:t>
      </w:r>
      <w:r w:rsidRPr="00AB699D">
        <w:t>个体素表示）的增强体</w:t>
      </w:r>
      <w:proofErr w:type="gramStart"/>
      <w:r w:rsidRPr="00AB699D">
        <w:t>素表示</w:t>
      </w:r>
      <w:proofErr w:type="gramEnd"/>
      <w:r w:rsidRPr="00AB699D">
        <w:t>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w:t>
      </w:r>
      <w:proofErr w:type="gramStart"/>
      <w:r w:rsidRPr="00AB699D">
        <w:t>素表示</w:t>
      </w:r>
      <w:proofErr w:type="gramEnd"/>
      <w:r w:rsidRPr="00AB699D">
        <w:t>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proofErr w:type="spellStart"/>
      <w:r w:rsidRPr="00AB699D">
        <w:rPr>
          <w:rFonts w:eastAsia="宋体"/>
        </w:rPr>
        <w:t>SolventNet</w:t>
      </w:r>
      <w:proofErr w:type="spellEnd"/>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21D4B90C" w:rsidR="00BE4A0B" w:rsidRDefault="000B36B0" w:rsidP="000B36B0">
      <w:pPr>
        <w:pStyle w:val="2"/>
        <w:numPr>
          <w:ilvl w:val="0"/>
          <w:numId w:val="0"/>
        </w:numPr>
      </w:pPr>
      <w:r>
        <w:rPr>
          <w:rFonts w:hint="eastAsia"/>
        </w:rPr>
        <w:t>本文献翻译自：</w:t>
      </w:r>
    </w:p>
    <w:p w14:paraId="2F9863DD" w14:textId="7C627818" w:rsidR="00A948CF" w:rsidRPr="000B36B0" w:rsidRDefault="000B36B0" w:rsidP="00A92269">
      <w:pPr>
        <w:pStyle w:val="a0"/>
        <w:numPr>
          <w:ilvl w:val="0"/>
          <w:numId w:val="0"/>
        </w:numPr>
        <w:jc w:val="left"/>
        <w:rPr>
          <w:rFonts w:eastAsia="宋体" w:hint="eastAsia"/>
          <w:szCs w:val="24"/>
        </w:rPr>
      </w:pPr>
      <w:r w:rsidRPr="000B36B0">
        <w:rPr>
          <w:color w:val="222222"/>
          <w:szCs w:val="24"/>
          <w:shd w:val="clear" w:color="auto" w:fill="FFFFFF"/>
        </w:rPr>
        <w:t>Chew, A. K., Jiang, S., Zhang, W., Zavala, V. M., &amp; Van Lehn, R. C. Fast predictions of liquid-phase acid-catalyzed reaction rates using molecular dynamics simulations and convolutional neural networks</w:t>
      </w:r>
      <w:r w:rsidRPr="000B36B0">
        <w:rPr>
          <w:color w:val="222222"/>
          <w:szCs w:val="24"/>
          <w:shd w:val="clear" w:color="auto" w:fill="FFFFFF"/>
        </w:rPr>
        <w:t xml:space="preserve">[J]. 2023, </w:t>
      </w:r>
      <w:r w:rsidRPr="000B36B0">
        <w:rPr>
          <w:color w:val="222222"/>
          <w:szCs w:val="24"/>
          <w:shd w:val="clear" w:color="auto" w:fill="FFFFFF"/>
        </w:rPr>
        <w:t>11(46)</w:t>
      </w:r>
      <w:r w:rsidRPr="000B36B0">
        <w:rPr>
          <w:color w:val="222222"/>
          <w:szCs w:val="24"/>
          <w:shd w:val="clear" w:color="auto" w:fill="FFFFFF"/>
        </w:rPr>
        <w:t>:</w:t>
      </w:r>
      <w:r w:rsidRPr="000B36B0">
        <w:rPr>
          <w:color w:val="222222"/>
          <w:szCs w:val="24"/>
          <w:shd w:val="clear" w:color="auto" w:fill="FFFFFF"/>
        </w:rPr>
        <w:t>12464-12476.</w:t>
      </w:r>
    </w:p>
    <w:sectPr w:rsidR="00A948CF" w:rsidRPr="000B36B0" w:rsidSect="008170E8">
      <w:headerReference w:type="default" r:id="rId44"/>
      <w:pgSz w:w="11906" w:h="16838" w:code="9"/>
      <w:pgMar w:top="1588" w:right="1418" w:bottom="1418" w:left="1418" w:header="1134"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z" w:date="2024-03-06T21:59:00Z" w:initials="L">
    <w:p w14:paraId="253D44DD" w14:textId="77777777" w:rsidR="00B7228D" w:rsidRDefault="00B7228D" w:rsidP="00B7228D">
      <w:pPr>
        <w:pStyle w:val="aff6"/>
        <w:ind w:firstLineChars="0" w:firstLine="0"/>
      </w:pPr>
      <w:r>
        <w:rPr>
          <w:rStyle w:val="aff5"/>
        </w:rPr>
        <w:annotationRef/>
      </w:r>
      <w:r>
        <w:rPr>
          <w:rFonts w:hint="eastAsia"/>
        </w:rPr>
        <w:t>已修改</w:t>
      </w:r>
    </w:p>
  </w:comment>
  <w:comment w:id="1" w:author="PC" w:date="2024-03-06T16:41:00Z" w:initials="P">
    <w:p w14:paraId="50A732DA" w14:textId="541478C2" w:rsidR="002B1E84" w:rsidRDefault="002B1E84">
      <w:pPr>
        <w:pStyle w:val="aff6"/>
        <w:ind w:firstLine="420"/>
      </w:pPr>
      <w:r>
        <w:rPr>
          <w:rStyle w:val="aff5"/>
        </w:rPr>
        <w:annotationRef/>
      </w:r>
      <w:r>
        <w:rPr>
          <w:rFonts w:hint="eastAsia"/>
        </w:rPr>
        <w:t>2</w:t>
      </w:r>
      <w:r>
        <w:t>.1</w:t>
      </w:r>
      <w:r>
        <w:rPr>
          <w:rFonts w:hint="eastAsia"/>
        </w:rPr>
        <w:t>？</w:t>
      </w:r>
    </w:p>
  </w:comment>
  <w:comment w:id="2" w:author="Liz" w:date="2024-03-06T22:01:00Z" w:initials="L">
    <w:p w14:paraId="67FC2507" w14:textId="77777777" w:rsidR="00B7228D" w:rsidRDefault="00B7228D" w:rsidP="00B7228D">
      <w:pPr>
        <w:pStyle w:val="aff6"/>
        <w:ind w:firstLineChars="0" w:firstLine="0"/>
      </w:pPr>
      <w:r>
        <w:rPr>
          <w:rStyle w:val="aff5"/>
        </w:rPr>
        <w:annotationRef/>
      </w:r>
      <w:r>
        <w:t xml:space="preserve">1 </w:t>
      </w:r>
      <w:r>
        <w:rPr>
          <w:rFonts w:hint="eastAsia"/>
        </w:rPr>
        <w:t>背景</w:t>
      </w:r>
      <w:r>
        <w:rPr>
          <w:rFonts w:hint="eastAsia"/>
        </w:rPr>
        <w:t xml:space="preserve"> </w:t>
      </w:r>
      <w:r>
        <w:t xml:space="preserve">2 </w:t>
      </w:r>
      <w:r>
        <w:rPr>
          <w:rFonts w:hint="eastAsia"/>
        </w:rPr>
        <w:t>文献综述，这里应该在</w:t>
      </w:r>
      <w:r>
        <w:t>2.</w:t>
      </w:r>
      <w:r>
        <w:rPr>
          <w:rFonts w:hint="eastAsia"/>
        </w:rPr>
        <w:t>x</w:t>
      </w:r>
      <w:r>
        <w:rPr>
          <w:rFonts w:hint="eastAsia"/>
        </w:rPr>
        <w:t>里面吧</w:t>
      </w:r>
    </w:p>
  </w:comment>
  <w:comment w:id="5" w:author="PC" w:date="2024-03-05T11:47:00Z" w:initials="P">
    <w:p w14:paraId="350D94FF" w14:textId="5485B919" w:rsidR="004C7D8F" w:rsidRDefault="004C7D8F">
      <w:pPr>
        <w:pStyle w:val="aff6"/>
        <w:ind w:firstLine="420"/>
      </w:pPr>
      <w:r>
        <w:rPr>
          <w:rStyle w:val="aff5"/>
        </w:rPr>
        <w:annotationRef/>
      </w:r>
      <w:r>
        <w:rPr>
          <w:rFonts w:hint="eastAsia"/>
        </w:rPr>
        <w:t>什么叫做自启动算法</w:t>
      </w:r>
    </w:p>
  </w:comment>
  <w:comment w:id="6" w:author="Liz" w:date="2024-03-05T23:39:00Z" w:initials="L">
    <w:p w14:paraId="23CFDC62" w14:textId="77777777" w:rsidR="004C7D8F" w:rsidRDefault="004C7D8F" w:rsidP="009C5914">
      <w:pPr>
        <w:pStyle w:val="aff6"/>
        <w:ind w:firstLineChars="0" w:firstLine="0"/>
      </w:pPr>
      <w:r>
        <w:rPr>
          <w:rStyle w:val="aff5"/>
        </w:rPr>
        <w:annotationRef/>
      </w:r>
      <w:r>
        <w:rPr>
          <w:rFonts w:hint="eastAsia"/>
          <w:color w:val="333333"/>
          <w:highlight w:val="white"/>
        </w:rPr>
        <w:t>新位置必须由</w:t>
      </w:r>
      <w:r>
        <w:rPr>
          <w:rFonts w:hint="eastAsia"/>
          <w:color w:val="333333"/>
          <w:highlight w:val="white"/>
        </w:rPr>
        <w:t>t</w:t>
      </w:r>
      <w:r>
        <w:rPr>
          <w:rFonts w:hint="eastAsia"/>
          <w:color w:val="333333"/>
          <w:highlight w:val="white"/>
        </w:rPr>
        <w:t>时刻与前一时刻</w:t>
      </w:r>
      <w:r>
        <w:rPr>
          <w:rFonts w:hint="eastAsia"/>
          <w:color w:val="333333"/>
          <w:highlight w:val="white"/>
        </w:rPr>
        <w:t>t-</w:t>
      </w:r>
      <w:r>
        <w:rPr>
          <w:rFonts w:hint="eastAsia"/>
          <w:color w:val="333333"/>
          <w:highlight w:val="white"/>
        </w:rPr>
        <w:t>δ</w:t>
      </w:r>
      <w:r>
        <w:rPr>
          <w:rFonts w:hint="eastAsia"/>
          <w:color w:val="333333"/>
          <w:highlight w:val="white"/>
        </w:rPr>
        <w:t>t</w:t>
      </w:r>
      <w:r>
        <w:rPr>
          <w:rFonts w:hint="eastAsia"/>
          <w:color w:val="333333"/>
          <w:highlight w:val="white"/>
        </w:rPr>
        <w:t>的位置得到的算法，也就是说</w:t>
      </w:r>
      <w:r>
        <w:rPr>
          <w:rFonts w:hint="eastAsia"/>
          <w:color w:val="333333"/>
          <w:highlight w:val="white"/>
        </w:rPr>
        <w:t>t</w:t>
      </w:r>
      <w:r>
        <w:rPr>
          <w:color w:val="333333"/>
          <w:highlight w:val="white"/>
        </w:rPr>
        <w:t>=0</w:t>
      </w:r>
      <w:r>
        <w:rPr>
          <w:rFonts w:hint="eastAsia"/>
          <w:color w:val="333333"/>
          <w:highlight w:val="white"/>
        </w:rPr>
        <w:t>需要其他处理而不能由自己算出来</w:t>
      </w:r>
    </w:p>
  </w:comment>
  <w:comment w:id="7" w:author="PC" w:date="2024-03-05T11:48:00Z" w:initials="P">
    <w:p w14:paraId="7593A920" w14:textId="05A56D1B" w:rsidR="004C7D8F" w:rsidRDefault="004C7D8F">
      <w:pPr>
        <w:pStyle w:val="aff6"/>
        <w:ind w:firstLine="420"/>
      </w:pPr>
      <w:r>
        <w:rPr>
          <w:rStyle w:val="aff5"/>
        </w:rPr>
        <w:annotationRef/>
      </w:r>
      <w:r>
        <w:rPr>
          <w:rFonts w:hint="eastAsia"/>
        </w:rPr>
        <w:t>不用这么繁琐，直接说用下面算法进行近似</w:t>
      </w:r>
    </w:p>
  </w:comment>
  <w:comment w:id="8" w:author="PC" w:date="2024-03-06T16:48:00Z" w:initials="P">
    <w:p w14:paraId="00A597B6" w14:textId="1CBB7DD0" w:rsidR="002B1E84" w:rsidRDefault="002B1E84">
      <w:pPr>
        <w:pStyle w:val="aff6"/>
        <w:ind w:firstLine="420"/>
      </w:pPr>
      <w:r>
        <w:rPr>
          <w:rStyle w:val="aff5"/>
        </w:rPr>
        <w:annotationRef/>
      </w:r>
      <w:r>
        <w:rPr>
          <w:rFonts w:hint="eastAsia"/>
        </w:rPr>
        <w:t>这句话改一下</w:t>
      </w:r>
    </w:p>
  </w:comment>
  <w:comment w:id="9" w:author="Liz" w:date="2024-03-06T22:05:00Z" w:initials="L">
    <w:p w14:paraId="667E8DD3" w14:textId="77777777" w:rsidR="00B7228D" w:rsidRDefault="00B7228D" w:rsidP="00B7228D">
      <w:pPr>
        <w:pStyle w:val="aff6"/>
        <w:ind w:firstLineChars="0" w:firstLine="0"/>
      </w:pPr>
      <w:r>
        <w:rPr>
          <w:rStyle w:val="aff5"/>
        </w:rPr>
        <w:annotationRef/>
      </w:r>
      <w:r>
        <w:t>done</w:t>
      </w:r>
    </w:p>
  </w:comment>
  <w:comment w:id="15" w:author="PC" w:date="2024-03-06T17:16:00Z" w:initials="P">
    <w:p w14:paraId="7301072D" w14:textId="56F3C2B9" w:rsidR="0040746A" w:rsidRDefault="0040746A">
      <w:pPr>
        <w:pStyle w:val="aff6"/>
        <w:ind w:firstLine="420"/>
      </w:pPr>
      <w:r>
        <w:rPr>
          <w:rStyle w:val="aff5"/>
        </w:rPr>
        <w:annotationRef/>
      </w:r>
      <w:r>
        <w:rPr>
          <w:rFonts w:hint="eastAsia"/>
        </w:rPr>
        <w:t>所有图都设置为</w:t>
      </w:r>
      <w:r>
        <w:rPr>
          <w:rFonts w:hint="eastAsia"/>
        </w:rPr>
        <w:t xml:space="preserve"> </w:t>
      </w:r>
      <w:r>
        <w:rPr>
          <w:rFonts w:hint="eastAsia"/>
        </w:rPr>
        <w:t>嵌入，并调节格式</w:t>
      </w:r>
    </w:p>
  </w:comment>
  <w:comment w:id="16" w:author="Liz" w:date="2024-03-06T22:18:00Z" w:initials="L">
    <w:p w14:paraId="604B003C" w14:textId="77777777" w:rsidR="00AB38D7" w:rsidRDefault="00AB38D7" w:rsidP="00AB38D7">
      <w:pPr>
        <w:pStyle w:val="aff6"/>
        <w:ind w:firstLineChars="0" w:firstLine="0"/>
      </w:pPr>
      <w:r>
        <w:rPr>
          <w:rStyle w:val="aff5"/>
        </w:rPr>
        <w:annotationRef/>
      </w:r>
      <w:r>
        <w:rPr>
          <w:rFonts w:hint="eastAsia"/>
        </w:rPr>
        <w:t>已设置</w:t>
      </w:r>
    </w:p>
  </w:comment>
  <w:comment w:id="19" w:author="PC" w:date="2024-03-06T17:18:00Z" w:initials="P">
    <w:p w14:paraId="03273F5F" w14:textId="0A732FA1" w:rsidR="0040746A" w:rsidRDefault="0040746A">
      <w:pPr>
        <w:pStyle w:val="aff6"/>
        <w:ind w:firstLine="420"/>
      </w:pPr>
      <w:r>
        <w:rPr>
          <w:rStyle w:val="aff5"/>
        </w:rPr>
        <w:annotationRef/>
      </w:r>
      <w:r>
        <w:rPr>
          <w:rStyle w:val="aff5"/>
          <w:rFonts w:hint="eastAsia"/>
        </w:rPr>
        <w:t>什么叫做</w:t>
      </w:r>
      <w:r>
        <w:rPr>
          <w:rStyle w:val="aff5"/>
          <w:rFonts w:hint="eastAsia"/>
        </w:rPr>
        <w:t>R</w:t>
      </w:r>
      <w:r>
        <w:rPr>
          <w:rStyle w:val="aff5"/>
        </w:rPr>
        <w:t>MSE</w:t>
      </w:r>
      <w:r>
        <w:rPr>
          <w:rStyle w:val="aff5"/>
          <w:rFonts w:hint="eastAsia"/>
        </w:rPr>
        <w:t>稳定，不是</w:t>
      </w:r>
      <w:r>
        <w:rPr>
          <w:rStyle w:val="aff5"/>
        </w:rPr>
        <w:t>RMSE</w:t>
      </w:r>
      <w:r>
        <w:rPr>
          <w:rStyle w:val="aff5"/>
          <w:rFonts w:hint="eastAsia"/>
        </w:rPr>
        <w:t>更小？</w:t>
      </w:r>
    </w:p>
  </w:comment>
  <w:comment w:id="20" w:author="Liz" w:date="2024-03-06T22:28:00Z" w:initials="L">
    <w:p w14:paraId="0B4C72FB" w14:textId="77777777" w:rsidR="00252974" w:rsidRDefault="00252974" w:rsidP="00252974">
      <w:pPr>
        <w:pStyle w:val="aff6"/>
        <w:ind w:firstLineChars="0" w:firstLine="0"/>
      </w:pPr>
      <w:r>
        <w:rPr>
          <w:rStyle w:val="aff5"/>
        </w:rPr>
        <w:annotationRef/>
      </w:r>
      <w:r>
        <w:rPr>
          <w:rFonts w:hint="eastAsia"/>
        </w:rPr>
        <w:t>逐渐增加</w:t>
      </w:r>
      <w:r>
        <w:rPr>
          <w:rFonts w:hint="eastAsia"/>
        </w:rPr>
        <w:t>MD</w:t>
      </w:r>
      <w:r>
        <w:rPr>
          <w:rFonts w:hint="eastAsia"/>
        </w:rPr>
        <w:t>时间，</w:t>
      </w:r>
      <w:r>
        <w:rPr>
          <w:rFonts w:hint="eastAsia"/>
        </w:rPr>
        <w:t>RMSE</w:t>
      </w:r>
      <w:r>
        <w:rPr>
          <w:rFonts w:hint="eastAsia"/>
        </w:rPr>
        <w:t>会降低，直到趋于不变，类似结果收敛。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3D44DD" w15:done="0"/>
  <w15:commentEx w15:paraId="50A732DA" w15:done="0"/>
  <w15:commentEx w15:paraId="67FC2507" w15:paraIdParent="50A732DA" w15:done="0"/>
  <w15:commentEx w15:paraId="350D94FF" w15:done="0"/>
  <w15:commentEx w15:paraId="23CFDC62" w15:paraIdParent="350D94FF" w15:done="0"/>
  <w15:commentEx w15:paraId="7593A920" w15:done="0"/>
  <w15:commentEx w15:paraId="00A597B6" w15:done="0"/>
  <w15:commentEx w15:paraId="667E8DD3" w15:paraIdParent="00A597B6" w15:done="0"/>
  <w15:commentEx w15:paraId="7301072D" w15:done="0"/>
  <w15:commentEx w15:paraId="604B003C" w15:paraIdParent="7301072D" w15:done="0"/>
  <w15:commentEx w15:paraId="03273F5F" w15:done="0"/>
  <w15:commentEx w15:paraId="0B4C72FB" w15:paraIdParent="03273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A12FF9" w16cex:dateUtc="2024-03-06T13:59:00Z"/>
  <w16cex:commentExtensible w16cex:durableId="2609EE2B" w16cex:dateUtc="2024-03-06T14:01:00Z"/>
  <w16cex:commentExtensible w16cex:durableId="2FA2B493" w16cex:dateUtc="2024-03-05T15:39:00Z"/>
  <w16cex:commentExtensible w16cex:durableId="0323A517" w16cex:dateUtc="2024-03-06T14:05:00Z"/>
  <w16cex:commentExtensible w16cex:durableId="4DC4E612" w16cex:dateUtc="2024-03-06T14:18:00Z"/>
  <w16cex:commentExtensible w16cex:durableId="5CBC3A13" w16cex:dateUtc="2024-03-06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3D44DD" w16cid:durableId="6FA12FF9"/>
  <w16cid:commentId w16cid:paraId="50A732DA" w16cid:durableId="474EF99B"/>
  <w16cid:commentId w16cid:paraId="67FC2507" w16cid:durableId="2609EE2B"/>
  <w16cid:commentId w16cid:paraId="350D94FF" w16cid:durableId="598EAE65"/>
  <w16cid:commentId w16cid:paraId="23CFDC62" w16cid:durableId="2FA2B493"/>
  <w16cid:commentId w16cid:paraId="7593A920" w16cid:durableId="11571658"/>
  <w16cid:commentId w16cid:paraId="00A597B6" w16cid:durableId="46C73E44"/>
  <w16cid:commentId w16cid:paraId="667E8DD3" w16cid:durableId="0323A517"/>
  <w16cid:commentId w16cid:paraId="7301072D" w16cid:durableId="3D69D85B"/>
  <w16cid:commentId w16cid:paraId="604B003C" w16cid:durableId="4DC4E612"/>
  <w16cid:commentId w16cid:paraId="03273F5F" w16cid:durableId="5153E7B3"/>
  <w16cid:commentId w16cid:paraId="0B4C72FB" w16cid:durableId="5CBC3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8F410" w14:textId="77777777" w:rsidR="008170E8" w:rsidRDefault="008170E8">
      <w:pPr>
        <w:ind w:firstLine="480"/>
      </w:pPr>
      <w:r>
        <w:separator/>
      </w:r>
    </w:p>
  </w:endnote>
  <w:endnote w:type="continuationSeparator" w:id="0">
    <w:p w14:paraId="78635DD2" w14:textId="77777777" w:rsidR="008170E8" w:rsidRDefault="008170E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0164A337-5B8D-4ED4-BD16-E163C2D4BEA0}"/>
    <w:embedBold r:id="rId2" w:subsetted="1" w:fontKey="{B1A814D1-0263-472B-8786-1499CB8FE7B7}"/>
  </w:font>
  <w:font w:name="Times New Roman">
    <w:panose1 w:val="02020603050405020304"/>
    <w:charset w:val="00"/>
    <w:family w:val="roman"/>
    <w:pitch w:val="variable"/>
    <w:sig w:usb0="E0002EFF" w:usb1="C000785B" w:usb2="00000009" w:usb3="00000000" w:csb0="000001FF" w:csb1="00000000"/>
    <w:embedRegular r:id="rId3" w:fontKey="{D7D68CF0-0C02-481B-8D52-4C3C9EC11474}"/>
    <w:embedBold r:id="rId4" w:fontKey="{9F0ABDD4-5A76-4B91-B794-831C1EA9ED81}"/>
    <w:embedItalic r:id="rId5" w:fontKey="{65F9E8ED-451C-4490-B4E9-A9C6CB49A9F3}"/>
  </w:font>
  <w:font w:name="宋体">
    <w:altName w:val="SimSun"/>
    <w:panose1 w:val="02010600030101010101"/>
    <w:charset w:val="86"/>
    <w:family w:val="auto"/>
    <w:pitch w:val="variable"/>
    <w:sig w:usb0="00000203" w:usb1="288F0000" w:usb2="00000016" w:usb3="00000000" w:csb0="00040001" w:csb1="00000000"/>
    <w:embedRegular r:id="rId6" w:subsetted="1" w:fontKey="{3F1509D9-07F9-40DA-90D6-C5519441CBAF}"/>
    <w:embedBold r:id="rId7" w:subsetted="1" w:fontKey="{2FFD94CD-0DF1-4B39-A7F2-9C428680E487}"/>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embedRegular r:id="rId8" w:fontKey="{A6AEAB12-1BCE-4466-A956-B681EE8A3BDC}"/>
    <w:embedItalic r:id="rId9" w:fontKey="{945FBD47-F83D-4F28-950A-520FC61906EF}"/>
  </w:font>
  <w:font w:name="Segoe UI Symbol">
    <w:panose1 w:val="020B0502040204020203"/>
    <w:charset w:val="00"/>
    <w:family w:val="swiss"/>
    <w:pitch w:val="variable"/>
    <w:sig w:usb0="800001E3" w:usb1="1200FFEF" w:usb2="00040000" w:usb3="00000000" w:csb0="00000001" w:csb1="00000000"/>
    <w:embedRegular r:id="rId10" w:fontKey="{532C6999-7C54-4E0A-8EFC-02A82DD02E74}"/>
  </w:font>
  <w:font w:name="Arial">
    <w:panose1 w:val="020B0604020202020204"/>
    <w:charset w:val="00"/>
    <w:family w:val="swiss"/>
    <w:pitch w:val="variable"/>
    <w:sig w:usb0="E0002EFF" w:usb1="C000785B" w:usb2="00000009" w:usb3="00000000" w:csb0="000001FF" w:csb1="00000000"/>
    <w:embedRegular r:id="rId11" w:fontKey="{D48D7226-FA48-4C04-9F35-F71393311A0D}"/>
  </w:font>
  <w:font w:name="Calibri">
    <w:panose1 w:val="020F0502020204030204"/>
    <w:charset w:val="00"/>
    <w:family w:val="swiss"/>
    <w:pitch w:val="variable"/>
    <w:sig w:usb0="E4002EFF" w:usb1="C200247B" w:usb2="00000009" w:usb3="00000000" w:csb0="000001FF" w:csb1="00000000"/>
    <w:embedRegular r:id="rId12" w:fontKey="{1C88B175-5B91-4074-8802-2B846D29E8DC}"/>
  </w:font>
  <w:font w:name="微软雅黑">
    <w:panose1 w:val="020B0503020204020204"/>
    <w:charset w:val="86"/>
    <w:family w:val="swiss"/>
    <w:pitch w:val="variable"/>
    <w:sig w:usb0="80000287" w:usb1="2ACF3C50" w:usb2="00000016" w:usb3="00000000" w:csb0="0004001F" w:csb1="00000000"/>
    <w:embedRegular r:id="rId13" w:subsetted="1" w:fontKey="{1F060DE2-42F4-4E94-83E2-0FEE911611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4C7D8F" w:rsidRDefault="004C7D8F"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4C7D8F" w:rsidRDefault="004C7D8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4C7D8F" w:rsidRDefault="004C7D8F">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4C7D8F" w:rsidRDefault="004C7D8F">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20CE0" w14:textId="77777777" w:rsidR="008170E8" w:rsidRDefault="008170E8">
      <w:pPr>
        <w:ind w:firstLine="480"/>
      </w:pPr>
      <w:r>
        <w:separator/>
      </w:r>
    </w:p>
  </w:footnote>
  <w:footnote w:type="continuationSeparator" w:id="0">
    <w:p w14:paraId="11EDC88D" w14:textId="77777777" w:rsidR="008170E8" w:rsidRDefault="008170E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4C7D8F" w:rsidRDefault="004C7D8F"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4C7D8F" w:rsidRDefault="004C7D8F"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4C7D8F" w:rsidRPr="00B7606D" w:rsidRDefault="004C7D8F"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4C7D8F" w:rsidRDefault="004C7D8F">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245599CC" w:rsidR="004C7D8F" w:rsidRDefault="004C7D8F"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14</w:t>
        </w:r>
        <w:r>
          <w:rPr>
            <w:rStyle w:val="ab"/>
          </w:rPr>
          <w:fldChar w:fldCharType="end"/>
        </w:r>
      </w:p>
    </w:sdtContent>
  </w:sdt>
  <w:p w14:paraId="21C6136E" w14:textId="71C82CB1" w:rsidR="004C7D8F" w:rsidRPr="00B7606D" w:rsidRDefault="004C7D8F"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3C6A14E5" w:rsidR="004C7D8F" w:rsidRDefault="004C7D8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9</w:t>
        </w:r>
        <w:r>
          <w:rPr>
            <w:rStyle w:val="ab"/>
          </w:rPr>
          <w:fldChar w:fldCharType="end"/>
        </w:r>
      </w:p>
    </w:sdtContent>
  </w:sdt>
  <w:p w14:paraId="5865B1DC" w14:textId="4970BBC0" w:rsidR="004C7D8F" w:rsidRPr="00A52D4D" w:rsidRDefault="004C7D8F"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156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26601667">
    <w:abstractNumId w:val="10"/>
  </w:num>
  <w:num w:numId="2" w16cid:durableId="1520003155">
    <w:abstractNumId w:val="7"/>
  </w:num>
  <w:num w:numId="3" w16cid:durableId="1649507057">
    <w:abstractNumId w:val="13"/>
  </w:num>
  <w:num w:numId="4" w16cid:durableId="340276535">
    <w:abstractNumId w:val="2"/>
  </w:num>
  <w:num w:numId="5" w16cid:durableId="15665927">
    <w:abstractNumId w:val="12"/>
  </w:num>
  <w:num w:numId="6" w16cid:durableId="1678312675">
    <w:abstractNumId w:val="8"/>
  </w:num>
  <w:num w:numId="7" w16cid:durableId="1609310204">
    <w:abstractNumId w:val="6"/>
  </w:num>
  <w:num w:numId="8" w16cid:durableId="1950232825">
    <w:abstractNumId w:val="4"/>
  </w:num>
  <w:num w:numId="9" w16cid:durableId="1621718674">
    <w:abstractNumId w:val="11"/>
  </w:num>
  <w:num w:numId="10" w16cid:durableId="801967279">
    <w:abstractNumId w:val="0"/>
  </w:num>
  <w:num w:numId="11" w16cid:durableId="5859638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33456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85428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52032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901347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11446381">
    <w:abstractNumId w:val="5"/>
  </w:num>
  <w:num w:numId="17" w16cid:durableId="915935979">
    <w:abstractNumId w:val="1"/>
  </w:num>
  <w:num w:numId="18" w16cid:durableId="28923872">
    <w:abstractNumId w:val="3"/>
  </w:num>
  <w:num w:numId="19" w16cid:durableId="1259024934">
    <w:abstractNumId w:val="9"/>
  </w:num>
  <w:num w:numId="20" w16cid:durableId="89357506">
    <w:abstractNumId w:val="3"/>
  </w:num>
  <w:num w:numId="21" w16cid:durableId="232081021">
    <w:abstractNumId w:val="3"/>
  </w:num>
  <w:num w:numId="22" w16cid:durableId="1076979651">
    <w:abstractNumId w:val="3"/>
  </w:num>
  <w:num w:numId="23" w16cid:durableId="1927491713">
    <w:abstractNumId w:val="10"/>
  </w:num>
  <w:num w:numId="24" w16cid:durableId="1181748010">
    <w:abstractNumId w:val="3"/>
    <w:lvlOverride w:ilvl="0">
      <w:startOverride w:val="1"/>
    </w:lvlOverride>
  </w:num>
  <w:num w:numId="25" w16cid:durableId="561331122">
    <w:abstractNumId w:val="3"/>
    <w:lvlOverride w:ilvl="0">
      <w:startOverride w:val="2"/>
    </w:lvlOverride>
    <w:lvlOverride w:ilvl="1">
      <w:startOverride w:val="2"/>
    </w:lvlOverride>
  </w:num>
  <w:num w:numId="26" w16cid:durableId="323820248">
    <w:abstractNumId w:val="3"/>
    <w:lvlOverride w:ilvl="0">
      <w:startOverride w:val="2"/>
    </w:lvlOverride>
    <w:lvlOverride w:ilvl="1">
      <w:startOverride w:val="6"/>
    </w:lvlOverride>
  </w:num>
  <w:num w:numId="27" w16cid:durableId="620460587">
    <w:abstractNumId w:val="3"/>
    <w:lvlOverride w:ilvl="0">
      <w:startOverride w:val="4"/>
    </w:lvlOverride>
    <w:lvlOverride w:ilvl="1">
      <w:startOverride w:val="3"/>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z">
    <w15:presenceInfo w15:providerId="AD" w15:userId="S::dexter@yfgdua.onmicrosoft.com::56aedd5f-626c-4a8a-856b-9be2511578f1"/>
  </w15:person>
  <w15:person w15:author="PC">
    <w15:presenceInfo w15:providerId="Windows Live" w15:userId="7b7dbafd3e9bf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36994"/>
    <w:rsid w:val="00041734"/>
    <w:rsid w:val="00041B44"/>
    <w:rsid w:val="00047F15"/>
    <w:rsid w:val="00062305"/>
    <w:rsid w:val="00063E59"/>
    <w:rsid w:val="00077F12"/>
    <w:rsid w:val="00081068"/>
    <w:rsid w:val="00094092"/>
    <w:rsid w:val="00097E11"/>
    <w:rsid w:val="000A1F0C"/>
    <w:rsid w:val="000B36B0"/>
    <w:rsid w:val="000B3F1D"/>
    <w:rsid w:val="000B520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70965"/>
    <w:rsid w:val="00180535"/>
    <w:rsid w:val="00190D73"/>
    <w:rsid w:val="00193661"/>
    <w:rsid w:val="001A04A6"/>
    <w:rsid w:val="001B1136"/>
    <w:rsid w:val="001B14B6"/>
    <w:rsid w:val="001C14DE"/>
    <w:rsid w:val="001E0047"/>
    <w:rsid w:val="00200267"/>
    <w:rsid w:val="00205B7A"/>
    <w:rsid w:val="002141FC"/>
    <w:rsid w:val="002241BD"/>
    <w:rsid w:val="0022717E"/>
    <w:rsid w:val="00241446"/>
    <w:rsid w:val="002454C4"/>
    <w:rsid w:val="002466BC"/>
    <w:rsid w:val="00252974"/>
    <w:rsid w:val="002572F7"/>
    <w:rsid w:val="00274225"/>
    <w:rsid w:val="0028076F"/>
    <w:rsid w:val="002861B2"/>
    <w:rsid w:val="00287CBE"/>
    <w:rsid w:val="00287D32"/>
    <w:rsid w:val="00295229"/>
    <w:rsid w:val="00295AAA"/>
    <w:rsid w:val="0029716B"/>
    <w:rsid w:val="002B1E84"/>
    <w:rsid w:val="002D6641"/>
    <w:rsid w:val="002E6E94"/>
    <w:rsid w:val="002E6EDE"/>
    <w:rsid w:val="002F3C22"/>
    <w:rsid w:val="003223BB"/>
    <w:rsid w:val="00323151"/>
    <w:rsid w:val="003238E0"/>
    <w:rsid w:val="00324EF2"/>
    <w:rsid w:val="00326CD9"/>
    <w:rsid w:val="00332F42"/>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0746A"/>
    <w:rsid w:val="00412402"/>
    <w:rsid w:val="0042456F"/>
    <w:rsid w:val="004377C3"/>
    <w:rsid w:val="00445815"/>
    <w:rsid w:val="00447C78"/>
    <w:rsid w:val="00452685"/>
    <w:rsid w:val="00460452"/>
    <w:rsid w:val="00470450"/>
    <w:rsid w:val="004857CE"/>
    <w:rsid w:val="00485886"/>
    <w:rsid w:val="004B772B"/>
    <w:rsid w:val="004C13F0"/>
    <w:rsid w:val="004C3672"/>
    <w:rsid w:val="004C4DF1"/>
    <w:rsid w:val="004C7D8F"/>
    <w:rsid w:val="004D7A6E"/>
    <w:rsid w:val="004F158D"/>
    <w:rsid w:val="004F1CC9"/>
    <w:rsid w:val="004F353E"/>
    <w:rsid w:val="0050211D"/>
    <w:rsid w:val="005036DA"/>
    <w:rsid w:val="00517ACE"/>
    <w:rsid w:val="005214E3"/>
    <w:rsid w:val="00535C14"/>
    <w:rsid w:val="00580F1C"/>
    <w:rsid w:val="005911DD"/>
    <w:rsid w:val="00593E0D"/>
    <w:rsid w:val="00594A8A"/>
    <w:rsid w:val="00594C02"/>
    <w:rsid w:val="005B39A7"/>
    <w:rsid w:val="005B53F6"/>
    <w:rsid w:val="005B7DFA"/>
    <w:rsid w:val="005C6500"/>
    <w:rsid w:val="005E4A3E"/>
    <w:rsid w:val="005F000C"/>
    <w:rsid w:val="00630A4F"/>
    <w:rsid w:val="006313D3"/>
    <w:rsid w:val="006472AD"/>
    <w:rsid w:val="00682A43"/>
    <w:rsid w:val="006835D5"/>
    <w:rsid w:val="00687025"/>
    <w:rsid w:val="00695902"/>
    <w:rsid w:val="006B0C95"/>
    <w:rsid w:val="006B60B4"/>
    <w:rsid w:val="006C5A0F"/>
    <w:rsid w:val="006C79A3"/>
    <w:rsid w:val="006E4643"/>
    <w:rsid w:val="006F6C56"/>
    <w:rsid w:val="0070250E"/>
    <w:rsid w:val="00702B0C"/>
    <w:rsid w:val="00712FBC"/>
    <w:rsid w:val="00726B76"/>
    <w:rsid w:val="00732B1A"/>
    <w:rsid w:val="00746EA0"/>
    <w:rsid w:val="0076341B"/>
    <w:rsid w:val="00763F55"/>
    <w:rsid w:val="00767610"/>
    <w:rsid w:val="00781CDC"/>
    <w:rsid w:val="007824F9"/>
    <w:rsid w:val="007914FE"/>
    <w:rsid w:val="007A1062"/>
    <w:rsid w:val="007A4B8D"/>
    <w:rsid w:val="007B11DE"/>
    <w:rsid w:val="007B4DA5"/>
    <w:rsid w:val="007C5806"/>
    <w:rsid w:val="007E0D66"/>
    <w:rsid w:val="007F46E0"/>
    <w:rsid w:val="00802127"/>
    <w:rsid w:val="0081574C"/>
    <w:rsid w:val="008170E8"/>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C7A06"/>
    <w:rsid w:val="008D249E"/>
    <w:rsid w:val="008E0D42"/>
    <w:rsid w:val="008E528B"/>
    <w:rsid w:val="008E55D6"/>
    <w:rsid w:val="008F099D"/>
    <w:rsid w:val="008F6573"/>
    <w:rsid w:val="00915179"/>
    <w:rsid w:val="00916507"/>
    <w:rsid w:val="00917FBF"/>
    <w:rsid w:val="009418D7"/>
    <w:rsid w:val="009431C2"/>
    <w:rsid w:val="0096141C"/>
    <w:rsid w:val="0096581C"/>
    <w:rsid w:val="0097392E"/>
    <w:rsid w:val="00983363"/>
    <w:rsid w:val="009A579C"/>
    <w:rsid w:val="009A7416"/>
    <w:rsid w:val="009C5914"/>
    <w:rsid w:val="009E3E64"/>
    <w:rsid w:val="009F42C9"/>
    <w:rsid w:val="00A00CEE"/>
    <w:rsid w:val="00A27787"/>
    <w:rsid w:val="00A318F1"/>
    <w:rsid w:val="00A31975"/>
    <w:rsid w:val="00A52D4D"/>
    <w:rsid w:val="00A55C3F"/>
    <w:rsid w:val="00A60D12"/>
    <w:rsid w:val="00A612CF"/>
    <w:rsid w:val="00A63295"/>
    <w:rsid w:val="00A92269"/>
    <w:rsid w:val="00A948CF"/>
    <w:rsid w:val="00AA302A"/>
    <w:rsid w:val="00AB2417"/>
    <w:rsid w:val="00AB38B2"/>
    <w:rsid w:val="00AB38D7"/>
    <w:rsid w:val="00AD6C41"/>
    <w:rsid w:val="00AE4314"/>
    <w:rsid w:val="00AE4AC6"/>
    <w:rsid w:val="00AF061E"/>
    <w:rsid w:val="00AF7924"/>
    <w:rsid w:val="00AF7CDF"/>
    <w:rsid w:val="00B02345"/>
    <w:rsid w:val="00B02C2C"/>
    <w:rsid w:val="00B06485"/>
    <w:rsid w:val="00B16543"/>
    <w:rsid w:val="00B21A67"/>
    <w:rsid w:val="00B21BBB"/>
    <w:rsid w:val="00B22826"/>
    <w:rsid w:val="00B436E8"/>
    <w:rsid w:val="00B45D41"/>
    <w:rsid w:val="00B604EC"/>
    <w:rsid w:val="00B61743"/>
    <w:rsid w:val="00B637DC"/>
    <w:rsid w:val="00B65CD3"/>
    <w:rsid w:val="00B71A8F"/>
    <w:rsid w:val="00B7228D"/>
    <w:rsid w:val="00B7606D"/>
    <w:rsid w:val="00B83BDC"/>
    <w:rsid w:val="00B85FF1"/>
    <w:rsid w:val="00B90886"/>
    <w:rsid w:val="00BA01F3"/>
    <w:rsid w:val="00BA17DD"/>
    <w:rsid w:val="00BA2E73"/>
    <w:rsid w:val="00BC3C0B"/>
    <w:rsid w:val="00BC66AA"/>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55D2C"/>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18F4"/>
    <w:rsid w:val="00D62CD9"/>
    <w:rsid w:val="00D6609C"/>
    <w:rsid w:val="00D71F78"/>
    <w:rsid w:val="00D82D65"/>
    <w:rsid w:val="00D942E9"/>
    <w:rsid w:val="00D963FF"/>
    <w:rsid w:val="00D97B4D"/>
    <w:rsid w:val="00DA0AFF"/>
    <w:rsid w:val="00DA57F6"/>
    <w:rsid w:val="00DB07B2"/>
    <w:rsid w:val="00DE6890"/>
    <w:rsid w:val="00DF0525"/>
    <w:rsid w:val="00DF6E80"/>
    <w:rsid w:val="00E013CD"/>
    <w:rsid w:val="00E15127"/>
    <w:rsid w:val="00E274CB"/>
    <w:rsid w:val="00E421A1"/>
    <w:rsid w:val="00E47990"/>
    <w:rsid w:val="00E5544E"/>
    <w:rsid w:val="00E60C90"/>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4995"/>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left="0"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8270B-57AE-46DC-9A1E-0A30A266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Pages>
  <Words>8075</Words>
  <Characters>46031</Characters>
  <Application>Microsoft Office Word</Application>
  <DocSecurity>0</DocSecurity>
  <Lines>383</Lines>
  <Paragraphs>107</Paragraphs>
  <ScaleCrop>false</ScaleCrop>
  <Company>东海</Company>
  <LinksUpToDate>false</LinksUpToDate>
  <CharactersWithSpaces>53999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10</cp:revision>
  <cp:lastPrinted>2023-04-28T02:43:00Z</cp:lastPrinted>
  <dcterms:created xsi:type="dcterms:W3CDTF">2024-03-06T15:34:00Z</dcterms:created>
  <dcterms:modified xsi:type="dcterms:W3CDTF">2024-03-08T03:41:00Z</dcterms:modified>
</cp:coreProperties>
</file>