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01832" w14:textId="77777777" w:rsidR="00A52D4D" w:rsidRPr="00A52D4D" w:rsidRDefault="00A52D4D" w:rsidP="00A52D4D">
      <w:pPr>
        <w:spacing w:line="240" w:lineRule="auto"/>
        <w:ind w:firstLineChars="0" w:firstLine="0"/>
        <w:rPr>
          <w:position w:val="-12"/>
          <w:sz w:val="21"/>
        </w:rPr>
      </w:pPr>
    </w:p>
    <w:p w14:paraId="7F8CED4F" w14:textId="77777777" w:rsidR="00A52D4D" w:rsidRPr="00A52D4D" w:rsidRDefault="00A52D4D" w:rsidP="00A52D4D">
      <w:pPr>
        <w:spacing w:line="240" w:lineRule="auto"/>
        <w:ind w:firstLineChars="0" w:firstLine="0"/>
        <w:rPr>
          <w:position w:val="-12"/>
          <w:sz w:val="21"/>
        </w:rPr>
      </w:pPr>
    </w:p>
    <w:p w14:paraId="5C78E3E9" w14:textId="77777777" w:rsidR="00A52D4D" w:rsidRPr="00A52D4D" w:rsidRDefault="00A52D4D" w:rsidP="00A52D4D">
      <w:pPr>
        <w:spacing w:line="240" w:lineRule="auto"/>
        <w:ind w:firstLineChars="0" w:firstLine="0"/>
        <w:jc w:val="center"/>
        <w:rPr>
          <w:position w:val="-12"/>
          <w:sz w:val="21"/>
        </w:rPr>
      </w:pPr>
      <w:r w:rsidRPr="00A52D4D">
        <w:rPr>
          <w:noProof/>
          <w:position w:val="-12"/>
          <w:sz w:val="20"/>
        </w:rPr>
        <w:drawing>
          <wp:inline distT="0" distB="0" distL="0" distR="0" wp14:anchorId="4D60BDAC" wp14:editId="13594F2C">
            <wp:extent cx="3436620" cy="8623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36620" cy="862330"/>
                    </a:xfrm>
                    <a:prstGeom prst="rect">
                      <a:avLst/>
                    </a:prstGeom>
                    <a:noFill/>
                    <a:ln>
                      <a:noFill/>
                    </a:ln>
                  </pic:spPr>
                </pic:pic>
              </a:graphicData>
            </a:graphic>
          </wp:inline>
        </w:drawing>
      </w:r>
    </w:p>
    <w:p w14:paraId="24CC575C" w14:textId="77777777" w:rsidR="00A52D4D" w:rsidRPr="00A52D4D" w:rsidRDefault="00A52D4D" w:rsidP="00A52D4D">
      <w:pPr>
        <w:spacing w:line="240" w:lineRule="auto"/>
        <w:ind w:firstLineChars="0" w:firstLine="0"/>
        <w:rPr>
          <w:position w:val="-12"/>
          <w:sz w:val="21"/>
        </w:rPr>
      </w:pPr>
    </w:p>
    <w:p w14:paraId="4E40259C" w14:textId="76C82844" w:rsidR="00A52D4D" w:rsidRPr="00A52D4D" w:rsidRDefault="00A52D4D" w:rsidP="00A52D4D">
      <w:pPr>
        <w:spacing w:line="240" w:lineRule="auto"/>
        <w:ind w:firstLineChars="0" w:firstLine="0"/>
        <w:jc w:val="center"/>
        <w:rPr>
          <w:rFonts w:eastAsia="华文中宋"/>
          <w:b/>
          <w:spacing w:val="70"/>
          <w:kern w:val="44"/>
          <w:sz w:val="80"/>
          <w:szCs w:val="80"/>
        </w:rPr>
      </w:pPr>
      <w:r w:rsidRPr="00A52D4D">
        <w:rPr>
          <w:rFonts w:eastAsia="华文中宋" w:hint="eastAsia"/>
          <w:b/>
          <w:spacing w:val="70"/>
          <w:kern w:val="44"/>
          <w:sz w:val="80"/>
          <w:szCs w:val="80"/>
        </w:rPr>
        <w:t>毕业论文</w:t>
      </w:r>
      <w:r w:rsidR="00B06485">
        <w:rPr>
          <w:rFonts w:eastAsia="华文中宋" w:hint="eastAsia"/>
          <w:b/>
          <w:spacing w:val="70"/>
          <w:kern w:val="44"/>
          <w:sz w:val="80"/>
          <w:szCs w:val="80"/>
        </w:rPr>
        <w:t>（</w:t>
      </w:r>
      <w:r w:rsidRPr="00A52D4D">
        <w:rPr>
          <w:rFonts w:eastAsia="华文中宋" w:hint="eastAsia"/>
          <w:b/>
          <w:spacing w:val="70"/>
          <w:kern w:val="44"/>
          <w:sz w:val="80"/>
          <w:szCs w:val="80"/>
        </w:rPr>
        <w:t>设计</w:t>
      </w:r>
      <w:r w:rsidR="00B06485">
        <w:rPr>
          <w:rFonts w:eastAsia="华文中宋" w:hint="eastAsia"/>
          <w:b/>
          <w:spacing w:val="70"/>
          <w:kern w:val="44"/>
          <w:sz w:val="80"/>
          <w:szCs w:val="80"/>
        </w:rPr>
        <w:t>）</w:t>
      </w:r>
    </w:p>
    <w:p w14:paraId="0DEFAC90" w14:textId="77777777" w:rsidR="00A52D4D" w:rsidRDefault="00A52D4D" w:rsidP="00A52D4D">
      <w:pPr>
        <w:spacing w:line="240" w:lineRule="auto"/>
        <w:ind w:firstLineChars="0" w:firstLine="0"/>
        <w:jc w:val="center"/>
        <w:rPr>
          <w:rFonts w:eastAsia="华文中宋"/>
          <w:b/>
          <w:spacing w:val="70"/>
          <w:kern w:val="44"/>
          <w:sz w:val="80"/>
          <w:szCs w:val="80"/>
        </w:rPr>
      </w:pPr>
      <w:r w:rsidRPr="00A52D4D">
        <w:rPr>
          <w:rFonts w:eastAsia="华文中宋" w:hint="eastAsia"/>
          <w:b/>
          <w:spacing w:val="70"/>
          <w:kern w:val="44"/>
          <w:sz w:val="80"/>
          <w:szCs w:val="80"/>
        </w:rPr>
        <w:t>开题报告</w:t>
      </w:r>
    </w:p>
    <w:p w14:paraId="4AB5EC1D" w14:textId="77777777" w:rsidR="00077F12" w:rsidRPr="00077F12" w:rsidRDefault="00077F12" w:rsidP="00077F12">
      <w:pPr>
        <w:spacing w:line="240" w:lineRule="auto"/>
        <w:ind w:firstLineChars="0" w:firstLine="0"/>
        <w:rPr>
          <w:rFonts w:eastAsia="华文中宋"/>
          <w:b/>
          <w:spacing w:val="70"/>
          <w:kern w:val="44"/>
          <w:szCs w:val="24"/>
        </w:rPr>
      </w:pPr>
    </w:p>
    <w:tbl>
      <w:tblPr>
        <w:tblStyle w:val="af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4018"/>
      </w:tblGrid>
      <w:tr w:rsidR="00F70439" w:rsidRPr="00B436E8" w14:paraId="10DE26D0" w14:textId="77777777" w:rsidTr="0022717E">
        <w:trPr>
          <w:trHeight w:hRule="exact" w:val="624"/>
          <w:jc w:val="center"/>
        </w:trPr>
        <w:tc>
          <w:tcPr>
            <w:tcW w:w="1696" w:type="dxa"/>
            <w:vAlign w:val="bottom"/>
          </w:tcPr>
          <w:p w14:paraId="3FE26C3B" w14:textId="4727B38C" w:rsidR="00F70439" w:rsidRPr="00B436E8" w:rsidRDefault="00F70439" w:rsidP="00F70439">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题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目</w:t>
            </w:r>
          </w:p>
        </w:tc>
        <w:tc>
          <w:tcPr>
            <w:tcW w:w="4018" w:type="dxa"/>
            <w:tcBorders>
              <w:bottom w:val="single" w:sz="12" w:space="0" w:color="auto"/>
            </w:tcBorders>
          </w:tcPr>
          <w:p w14:paraId="6C5EEE05" w14:textId="273E15F6" w:rsidR="00F70439" w:rsidRPr="00B436E8" w:rsidRDefault="00F70439" w:rsidP="00F70439">
            <w:pPr>
              <w:spacing w:line="276" w:lineRule="auto"/>
              <w:ind w:firstLineChars="0" w:firstLine="0"/>
              <w:rPr>
                <w:rFonts w:ascii="华文中宋" w:eastAsia="华文中宋" w:hAnsi="华文中宋"/>
                <w:position w:val="-54"/>
                <w:sz w:val="36"/>
                <w:szCs w:val="36"/>
              </w:rPr>
            </w:pPr>
            <w:r>
              <w:rPr>
                <w:rFonts w:ascii="华文中宋" w:eastAsia="华文中宋" w:hAnsi="华文中宋" w:hint="eastAsia"/>
                <w:position w:val="-54"/>
                <w:sz w:val="36"/>
                <w:szCs w:val="36"/>
              </w:rPr>
              <w:t>基于机器学习势的离子液体微观结构研究</w:t>
            </w:r>
          </w:p>
        </w:tc>
      </w:tr>
      <w:tr w:rsidR="00F70439" w:rsidRPr="00B436E8" w14:paraId="69539889" w14:textId="77777777" w:rsidTr="0022717E">
        <w:trPr>
          <w:trHeight w:hRule="exact" w:val="624"/>
          <w:jc w:val="center"/>
        </w:trPr>
        <w:tc>
          <w:tcPr>
            <w:tcW w:w="1696" w:type="dxa"/>
            <w:vAlign w:val="bottom"/>
          </w:tcPr>
          <w:p w14:paraId="3583A9BE" w14:textId="77777777" w:rsidR="00F70439" w:rsidRPr="00B436E8" w:rsidRDefault="00F70439" w:rsidP="00F70439">
            <w:pPr>
              <w:spacing w:line="276" w:lineRule="auto"/>
              <w:ind w:firstLineChars="0" w:firstLine="0"/>
              <w:jc w:val="center"/>
              <w:rPr>
                <w:rFonts w:ascii="华文中宋" w:eastAsia="华文中宋" w:hAnsi="华文中宋"/>
                <w:position w:val="-54"/>
                <w:sz w:val="36"/>
                <w:szCs w:val="36"/>
              </w:rPr>
            </w:pPr>
          </w:p>
        </w:tc>
        <w:tc>
          <w:tcPr>
            <w:tcW w:w="4018" w:type="dxa"/>
            <w:tcBorders>
              <w:top w:val="single" w:sz="12" w:space="0" w:color="auto"/>
              <w:bottom w:val="single" w:sz="12" w:space="0" w:color="auto"/>
            </w:tcBorders>
          </w:tcPr>
          <w:p w14:paraId="1713AFFF" w14:textId="2F450E23" w:rsidR="00F70439" w:rsidRPr="00B436E8" w:rsidRDefault="00F70439" w:rsidP="00F70439">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液体微观结构研究</w:t>
            </w:r>
          </w:p>
        </w:tc>
      </w:tr>
      <w:tr w:rsidR="003645D4" w:rsidRPr="00B436E8" w14:paraId="508EFF61" w14:textId="77777777" w:rsidTr="00B436E8">
        <w:trPr>
          <w:trHeight w:hRule="exact" w:val="624"/>
          <w:jc w:val="center"/>
        </w:trPr>
        <w:tc>
          <w:tcPr>
            <w:tcW w:w="1696" w:type="dxa"/>
            <w:vAlign w:val="bottom"/>
          </w:tcPr>
          <w:p w14:paraId="470FA3E0" w14:textId="39C8B260"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学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院</w:t>
            </w:r>
          </w:p>
        </w:tc>
        <w:tc>
          <w:tcPr>
            <w:tcW w:w="4018" w:type="dxa"/>
            <w:tcBorders>
              <w:top w:val="single" w:sz="12" w:space="0" w:color="auto"/>
              <w:bottom w:val="single" w:sz="12" w:space="0" w:color="auto"/>
            </w:tcBorders>
            <w:vAlign w:val="bottom"/>
          </w:tcPr>
          <w:p w14:paraId="3E0E95A0" w14:textId="72322867" w:rsidR="003645D4" w:rsidRPr="00B436E8" w:rsidRDefault="00876CEB"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化工学院</w:t>
            </w:r>
          </w:p>
        </w:tc>
      </w:tr>
      <w:tr w:rsidR="003645D4" w:rsidRPr="00B436E8" w14:paraId="5E5D889B" w14:textId="77777777" w:rsidTr="00B436E8">
        <w:trPr>
          <w:trHeight w:hRule="exact" w:val="624"/>
          <w:jc w:val="center"/>
        </w:trPr>
        <w:tc>
          <w:tcPr>
            <w:tcW w:w="1696" w:type="dxa"/>
            <w:vAlign w:val="bottom"/>
          </w:tcPr>
          <w:p w14:paraId="18E8076E" w14:textId="54F8FC66"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系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别</w:t>
            </w:r>
          </w:p>
        </w:tc>
        <w:tc>
          <w:tcPr>
            <w:tcW w:w="4018" w:type="dxa"/>
            <w:tcBorders>
              <w:top w:val="single" w:sz="12" w:space="0" w:color="auto"/>
              <w:bottom w:val="single" w:sz="12" w:space="0" w:color="auto"/>
            </w:tcBorders>
            <w:vAlign w:val="bottom"/>
          </w:tcPr>
          <w:p w14:paraId="1871BC9D" w14:textId="27AB39B2"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化学工程</w:t>
            </w:r>
            <w:r w:rsidR="00876CEB" w:rsidRPr="00B436E8">
              <w:rPr>
                <w:rFonts w:ascii="华文中宋" w:eastAsia="华文中宋" w:hAnsi="华文中宋" w:hint="eastAsia"/>
                <w:position w:val="-54"/>
                <w:sz w:val="36"/>
                <w:szCs w:val="36"/>
              </w:rPr>
              <w:t>系</w:t>
            </w:r>
          </w:p>
        </w:tc>
      </w:tr>
      <w:tr w:rsidR="003645D4" w:rsidRPr="00B436E8" w14:paraId="1D68F9D7" w14:textId="77777777" w:rsidTr="00B436E8">
        <w:trPr>
          <w:trHeight w:hRule="exact" w:val="624"/>
          <w:jc w:val="center"/>
        </w:trPr>
        <w:tc>
          <w:tcPr>
            <w:tcW w:w="1696" w:type="dxa"/>
            <w:vAlign w:val="bottom"/>
          </w:tcPr>
          <w:p w14:paraId="454E9DA4" w14:textId="1BB130B1"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专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业</w:t>
            </w:r>
          </w:p>
        </w:tc>
        <w:tc>
          <w:tcPr>
            <w:tcW w:w="4018" w:type="dxa"/>
            <w:tcBorders>
              <w:top w:val="single" w:sz="12" w:space="0" w:color="auto"/>
              <w:bottom w:val="single" w:sz="12" w:space="0" w:color="auto"/>
            </w:tcBorders>
            <w:vAlign w:val="bottom"/>
          </w:tcPr>
          <w:p w14:paraId="740275AA" w14:textId="16CC871F"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化学工程与工艺</w:t>
            </w:r>
          </w:p>
        </w:tc>
      </w:tr>
      <w:tr w:rsidR="003645D4" w:rsidRPr="00B436E8" w14:paraId="1C939F5E" w14:textId="77777777" w:rsidTr="00B436E8">
        <w:trPr>
          <w:trHeight w:hRule="exact" w:val="624"/>
          <w:jc w:val="center"/>
        </w:trPr>
        <w:tc>
          <w:tcPr>
            <w:tcW w:w="1696" w:type="dxa"/>
            <w:vAlign w:val="bottom"/>
          </w:tcPr>
          <w:p w14:paraId="5F4562FA" w14:textId="020EE5C8"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年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级</w:t>
            </w:r>
          </w:p>
        </w:tc>
        <w:tc>
          <w:tcPr>
            <w:tcW w:w="4018" w:type="dxa"/>
            <w:tcBorders>
              <w:top w:val="single" w:sz="12" w:space="0" w:color="auto"/>
              <w:bottom w:val="single" w:sz="12" w:space="0" w:color="auto"/>
            </w:tcBorders>
            <w:vAlign w:val="bottom"/>
          </w:tcPr>
          <w:p w14:paraId="03F301AB" w14:textId="02FA0F6D" w:rsidR="003645D4" w:rsidRPr="00B436E8" w:rsidRDefault="00876CEB"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2</w:t>
            </w:r>
            <w:r w:rsidRPr="00B436E8">
              <w:rPr>
                <w:rFonts w:ascii="华文中宋" w:eastAsia="华文中宋" w:hAnsi="华文中宋"/>
                <w:position w:val="-54"/>
                <w:sz w:val="36"/>
                <w:szCs w:val="36"/>
              </w:rPr>
              <w:t>020</w:t>
            </w:r>
            <w:r w:rsidRPr="00B436E8">
              <w:rPr>
                <w:rFonts w:ascii="华文中宋" w:eastAsia="华文中宋" w:hAnsi="华文中宋" w:hint="eastAsia"/>
                <w:position w:val="-54"/>
                <w:sz w:val="36"/>
                <w:szCs w:val="36"/>
              </w:rPr>
              <w:t>级</w:t>
            </w:r>
          </w:p>
        </w:tc>
      </w:tr>
      <w:tr w:rsidR="003645D4" w:rsidRPr="00B436E8" w14:paraId="0A9227F5" w14:textId="77777777" w:rsidTr="00B436E8">
        <w:trPr>
          <w:trHeight w:hRule="exact" w:val="624"/>
          <w:jc w:val="center"/>
        </w:trPr>
        <w:tc>
          <w:tcPr>
            <w:tcW w:w="1696" w:type="dxa"/>
            <w:vAlign w:val="bottom"/>
          </w:tcPr>
          <w:p w14:paraId="66558CFF" w14:textId="79957D43"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学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号</w:t>
            </w:r>
          </w:p>
        </w:tc>
        <w:tc>
          <w:tcPr>
            <w:tcW w:w="4018" w:type="dxa"/>
            <w:tcBorders>
              <w:top w:val="single" w:sz="12" w:space="0" w:color="auto"/>
              <w:bottom w:val="single" w:sz="12" w:space="0" w:color="auto"/>
            </w:tcBorders>
            <w:vAlign w:val="bottom"/>
          </w:tcPr>
          <w:p w14:paraId="7B0F0726" w14:textId="0E1CCE85"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20000110</w:t>
            </w:r>
          </w:p>
        </w:tc>
      </w:tr>
      <w:tr w:rsidR="003645D4" w:rsidRPr="00B436E8" w14:paraId="6920C771" w14:textId="77777777" w:rsidTr="00B436E8">
        <w:trPr>
          <w:trHeight w:hRule="exact" w:val="624"/>
          <w:jc w:val="center"/>
        </w:trPr>
        <w:tc>
          <w:tcPr>
            <w:tcW w:w="1696" w:type="dxa"/>
            <w:vAlign w:val="bottom"/>
          </w:tcPr>
          <w:p w14:paraId="24138BE4" w14:textId="331D967F"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姓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名</w:t>
            </w:r>
          </w:p>
        </w:tc>
        <w:tc>
          <w:tcPr>
            <w:tcW w:w="4018" w:type="dxa"/>
            <w:tcBorders>
              <w:top w:val="single" w:sz="12" w:space="0" w:color="auto"/>
              <w:bottom w:val="single" w:sz="12" w:space="0" w:color="auto"/>
            </w:tcBorders>
            <w:vAlign w:val="bottom"/>
          </w:tcPr>
          <w:p w14:paraId="1CEA71E9" w14:textId="734096D8"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proofErr w:type="gramStart"/>
            <w:r>
              <w:rPr>
                <w:rFonts w:ascii="华文中宋" w:eastAsia="华文中宋" w:hAnsi="华文中宋" w:hint="eastAsia"/>
                <w:position w:val="-54"/>
                <w:sz w:val="36"/>
                <w:szCs w:val="36"/>
              </w:rPr>
              <w:t>刘天豪</w:t>
            </w:r>
            <w:proofErr w:type="gramEnd"/>
          </w:p>
        </w:tc>
      </w:tr>
      <w:tr w:rsidR="003645D4" w:rsidRPr="00B436E8" w14:paraId="46BC37DA" w14:textId="77777777" w:rsidTr="00B436E8">
        <w:trPr>
          <w:trHeight w:hRule="exact" w:val="624"/>
          <w:jc w:val="center"/>
        </w:trPr>
        <w:tc>
          <w:tcPr>
            <w:tcW w:w="1696" w:type="dxa"/>
            <w:vAlign w:val="bottom"/>
          </w:tcPr>
          <w:p w14:paraId="2990250D" w14:textId="351B7C8E"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导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师</w:t>
            </w:r>
          </w:p>
        </w:tc>
        <w:tc>
          <w:tcPr>
            <w:tcW w:w="4018" w:type="dxa"/>
            <w:tcBorders>
              <w:top w:val="single" w:sz="12" w:space="0" w:color="auto"/>
              <w:bottom w:val="single" w:sz="12" w:space="0" w:color="auto"/>
            </w:tcBorders>
            <w:vAlign w:val="bottom"/>
          </w:tcPr>
          <w:p w14:paraId="19EA25E3" w14:textId="48B70EF2"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郑伟中</w:t>
            </w:r>
          </w:p>
        </w:tc>
      </w:tr>
    </w:tbl>
    <w:p w14:paraId="5FEDB934"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3DE6FAC6"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612F5392"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2EB3BF0D" w14:textId="77777777" w:rsidR="00B436E8" w:rsidRDefault="00A52D4D" w:rsidP="00A52D4D">
      <w:pPr>
        <w:spacing w:line="240" w:lineRule="auto"/>
        <w:ind w:firstLineChars="0" w:firstLine="0"/>
        <w:jc w:val="center"/>
        <w:rPr>
          <w:rFonts w:ascii="华文中宋" w:eastAsia="华文中宋" w:hAnsi="华文中宋"/>
          <w:sz w:val="36"/>
          <w:szCs w:val="36"/>
        </w:rPr>
        <w:sectPr w:rsidR="00B436E8" w:rsidSect="00412402">
          <w:headerReference w:type="even" r:id="rId9"/>
          <w:headerReference w:type="default" r:id="rId10"/>
          <w:footerReference w:type="even" r:id="rId11"/>
          <w:footerReference w:type="default" r:id="rId12"/>
          <w:headerReference w:type="first" r:id="rId13"/>
          <w:footerReference w:type="first" r:id="rId14"/>
          <w:pgSz w:w="11906" w:h="16838" w:code="9"/>
          <w:pgMar w:top="1588" w:right="1418" w:bottom="1418" w:left="1418" w:header="1134" w:footer="1134" w:gutter="0"/>
          <w:pgNumType w:start="1"/>
          <w:cols w:space="425"/>
          <w:docGrid w:type="lines" w:linePitch="312"/>
        </w:sectPr>
      </w:pPr>
      <w:r w:rsidRPr="00A52D4D">
        <w:rPr>
          <w:rFonts w:ascii="华文中宋" w:eastAsia="华文中宋" w:hAnsi="华文中宋" w:hint="eastAsia"/>
          <w:sz w:val="36"/>
          <w:szCs w:val="36"/>
        </w:rPr>
        <w:t xml:space="preserve">定稿日期：      年    月    </w:t>
      </w:r>
      <w:r w:rsidRPr="00A52D4D">
        <w:rPr>
          <w:rFonts w:ascii="华文中宋" w:eastAsia="华文中宋" w:hAnsi="华文中宋"/>
          <w:sz w:val="36"/>
          <w:szCs w:val="36"/>
        </w:rPr>
        <w:t xml:space="preserve"> </w:t>
      </w:r>
      <w:r w:rsidRPr="00A52D4D">
        <w:rPr>
          <w:rFonts w:ascii="华文中宋" w:eastAsia="华文中宋" w:hAnsi="华文中宋" w:hint="eastAsia"/>
          <w:sz w:val="36"/>
          <w:szCs w:val="36"/>
        </w:rPr>
        <w:t xml:space="preserve"> 日</w:t>
      </w:r>
    </w:p>
    <w:p w14:paraId="64678500" w14:textId="43D9136B" w:rsidR="008D249E" w:rsidRPr="00F6548D" w:rsidRDefault="00DF0525" w:rsidP="00F6548D">
      <w:pPr>
        <w:pStyle w:val="af4"/>
      </w:pPr>
      <w:r w:rsidRPr="00F6548D">
        <w:lastRenderedPageBreak/>
        <w:t>基于机器学习势的离子液体微观结构研究</w:t>
      </w:r>
    </w:p>
    <w:p w14:paraId="1CD271D2" w14:textId="313383E3" w:rsidR="00682A43" w:rsidRPr="008F099D" w:rsidRDefault="00DF0525" w:rsidP="00C50DA5">
      <w:pPr>
        <w:spacing w:after="240" w:line="240" w:lineRule="auto"/>
        <w:ind w:firstLineChars="0" w:firstLine="0"/>
        <w:jc w:val="center"/>
        <w:rPr>
          <w:rFonts w:eastAsia="黑体"/>
          <w:sz w:val="28"/>
          <w:szCs w:val="28"/>
        </w:rPr>
      </w:pPr>
      <w:r w:rsidRPr="008F099D">
        <w:rPr>
          <w:rFonts w:eastAsia="黑体"/>
          <w:sz w:val="28"/>
          <w:szCs w:val="28"/>
        </w:rPr>
        <w:t>化工</w:t>
      </w:r>
      <w:r w:rsidRPr="008F099D">
        <w:rPr>
          <w:rFonts w:eastAsia="黑体"/>
          <w:sz w:val="28"/>
          <w:szCs w:val="28"/>
        </w:rPr>
        <w:t>205</w:t>
      </w:r>
      <w:r w:rsidR="00682A43" w:rsidRPr="008F099D">
        <w:rPr>
          <w:rFonts w:eastAsia="黑体"/>
          <w:sz w:val="28"/>
          <w:szCs w:val="28"/>
        </w:rPr>
        <w:t xml:space="preserve"> </w:t>
      </w:r>
      <w:r w:rsidRPr="008F099D">
        <w:rPr>
          <w:rFonts w:eastAsia="黑体"/>
          <w:sz w:val="28"/>
          <w:szCs w:val="28"/>
        </w:rPr>
        <w:t>刘天豪</w:t>
      </w:r>
      <w:r w:rsidR="00B06485">
        <w:rPr>
          <w:rFonts w:eastAsia="黑体"/>
          <w:sz w:val="28"/>
          <w:szCs w:val="28"/>
        </w:rPr>
        <w:t>（</w:t>
      </w:r>
      <w:r w:rsidR="00682A43" w:rsidRPr="008F099D">
        <w:rPr>
          <w:rFonts w:eastAsia="黑体"/>
          <w:sz w:val="28"/>
          <w:szCs w:val="28"/>
        </w:rPr>
        <w:t>200001</w:t>
      </w:r>
      <w:r w:rsidRPr="008F099D">
        <w:rPr>
          <w:rFonts w:eastAsia="黑体"/>
          <w:sz w:val="28"/>
          <w:szCs w:val="28"/>
        </w:rPr>
        <w:t>1</w:t>
      </w:r>
      <w:r w:rsidR="00682A43" w:rsidRPr="008F099D">
        <w:rPr>
          <w:rFonts w:eastAsia="黑体"/>
          <w:sz w:val="28"/>
          <w:szCs w:val="28"/>
        </w:rPr>
        <w:t>0</w:t>
      </w:r>
      <w:r w:rsidR="00682A43" w:rsidRPr="008F099D">
        <w:rPr>
          <w:rFonts w:eastAsia="黑体"/>
          <w:sz w:val="28"/>
          <w:szCs w:val="28"/>
        </w:rPr>
        <w:t>）</w:t>
      </w:r>
    </w:p>
    <w:p w14:paraId="2A93851C" w14:textId="101C16F1" w:rsidR="008D249E" w:rsidRPr="008F099D" w:rsidRDefault="008D249E" w:rsidP="00E979EE">
      <w:pPr>
        <w:spacing w:after="240"/>
        <w:ind w:firstLineChars="0" w:firstLine="0"/>
        <w:jc w:val="left"/>
        <w:rPr>
          <w:szCs w:val="24"/>
        </w:rPr>
      </w:pPr>
      <w:r w:rsidRPr="008F099D">
        <w:rPr>
          <w:rFonts w:eastAsia="黑体"/>
          <w:szCs w:val="24"/>
        </w:rPr>
        <w:t>摘要：</w:t>
      </w:r>
      <w:r w:rsidR="00AE4AC6" w:rsidRPr="008F099D">
        <w:rPr>
          <w:szCs w:val="21"/>
        </w:rPr>
        <w:t>离子液体</w:t>
      </w:r>
      <w:r w:rsidR="00AE4AC6">
        <w:rPr>
          <w:szCs w:val="21"/>
        </w:rPr>
        <w:t>（</w:t>
      </w:r>
      <w:r w:rsidR="00AE4AC6" w:rsidRPr="008F099D">
        <w:rPr>
          <w:szCs w:val="21"/>
        </w:rPr>
        <w:t>ILs</w:t>
      </w:r>
      <w:r w:rsidR="00AE4AC6" w:rsidRPr="008F099D">
        <w:rPr>
          <w:szCs w:val="21"/>
        </w:rPr>
        <w:t>）因其独特的物理化学特性，</w:t>
      </w:r>
      <w:r w:rsidR="00AE4AC6">
        <w:rPr>
          <w:rFonts w:hint="eastAsia"/>
          <w:szCs w:val="21"/>
        </w:rPr>
        <w:t>被广泛运用于气体吸附和分离、染料敏化太阳能电池、有机合成和催化等多个领域</w:t>
      </w:r>
      <w:r w:rsidR="00AE4AC6" w:rsidRPr="008F099D">
        <w:rPr>
          <w:szCs w:val="21"/>
        </w:rPr>
        <w:t>，其通常由</w:t>
      </w:r>
      <w:r w:rsidR="00AE4AC6" w:rsidRPr="008F099D">
        <w:rPr>
          <w:szCs w:val="21"/>
        </w:rPr>
        <w:t>SN2</w:t>
      </w:r>
      <w:r w:rsidR="00AE4AC6" w:rsidRPr="008F099D">
        <w:rPr>
          <w:szCs w:val="21"/>
        </w:rPr>
        <w:t>反应制备。然而，长烷基链</w:t>
      </w:r>
      <w:r w:rsidR="00AE4AC6">
        <w:rPr>
          <w:rFonts w:hint="eastAsia"/>
          <w:szCs w:val="21"/>
        </w:rPr>
        <w:t>离子液体</w:t>
      </w:r>
      <w:r w:rsidR="00AE4AC6" w:rsidRPr="008F099D">
        <w:rPr>
          <w:szCs w:val="21"/>
        </w:rPr>
        <w:t>的合成通常耗时</w:t>
      </w:r>
      <w:r w:rsidR="00AE4AC6">
        <w:rPr>
          <w:rFonts w:hint="eastAsia"/>
          <w:szCs w:val="21"/>
        </w:rPr>
        <w:t>，</w:t>
      </w:r>
      <w:r w:rsidR="00AE4AC6" w:rsidRPr="008F099D">
        <w:rPr>
          <w:szCs w:val="21"/>
        </w:rPr>
        <w:t>且反应动力学信息有限</w:t>
      </w:r>
      <w:r w:rsidR="00AE4AC6">
        <w:rPr>
          <w:rFonts w:hint="eastAsia"/>
          <w:szCs w:val="21"/>
        </w:rPr>
        <w:t>，需要经过大量的试错实验才能得到理想的产物。因此，为了降低</w:t>
      </w:r>
      <w:r w:rsidR="00AE4AC6">
        <w:rPr>
          <w:rFonts w:hint="eastAsia"/>
          <w:szCs w:val="21"/>
        </w:rPr>
        <w:t>I</w:t>
      </w:r>
      <w:r w:rsidR="00AE4AC6">
        <w:rPr>
          <w:szCs w:val="21"/>
        </w:rPr>
        <w:t>Ls</w:t>
      </w:r>
      <w:r w:rsidR="00AE4AC6">
        <w:rPr>
          <w:rFonts w:hint="eastAsia"/>
          <w:szCs w:val="21"/>
        </w:rPr>
        <w:t>的合成成本，缩短材料开发周期，</w:t>
      </w:r>
      <w:r w:rsidR="002241BD" w:rsidRPr="008F099D">
        <w:rPr>
          <w:szCs w:val="21"/>
        </w:rPr>
        <w:t>本研究聚焦于离子液体</w:t>
      </w:r>
      <w:r w:rsidR="00B06485">
        <w:rPr>
          <w:szCs w:val="21"/>
        </w:rPr>
        <w:t>（</w:t>
      </w:r>
      <w:r w:rsidR="002241BD" w:rsidRPr="008F099D">
        <w:rPr>
          <w:szCs w:val="21"/>
        </w:rPr>
        <w:t>ILs</w:t>
      </w:r>
      <w:r w:rsidR="002241BD" w:rsidRPr="008F099D">
        <w:rPr>
          <w:szCs w:val="21"/>
        </w:rPr>
        <w:t>）的微观结构分析，旨在通过结合分子动力学</w:t>
      </w:r>
      <w:r w:rsidR="00B06485">
        <w:rPr>
          <w:szCs w:val="21"/>
        </w:rPr>
        <w:t>（</w:t>
      </w:r>
      <w:r w:rsidR="00B06485">
        <w:rPr>
          <w:szCs w:val="21"/>
        </w:rPr>
        <w:t>MD</w:t>
      </w:r>
      <w:r w:rsidR="00B06485">
        <w:rPr>
          <w:szCs w:val="21"/>
        </w:rPr>
        <w:t>）</w:t>
      </w:r>
      <w:r w:rsidR="002241BD" w:rsidRPr="008F099D">
        <w:rPr>
          <w:szCs w:val="21"/>
        </w:rPr>
        <w:t>模拟与机器学习</w:t>
      </w:r>
      <w:r w:rsidR="0022717E">
        <w:rPr>
          <w:rFonts w:hint="eastAsia"/>
          <w:szCs w:val="21"/>
        </w:rPr>
        <w:t>模型（</w:t>
      </w:r>
      <w:r w:rsidR="002241BD" w:rsidRPr="008F099D">
        <w:rPr>
          <w:szCs w:val="21"/>
        </w:rPr>
        <w:t>卷积神经网络</w:t>
      </w:r>
      <w:r w:rsidR="0022717E">
        <w:rPr>
          <w:rFonts w:hint="eastAsia"/>
          <w:szCs w:val="21"/>
        </w:rPr>
        <w:t>，</w:t>
      </w:r>
      <w:r w:rsidR="00D60988">
        <w:rPr>
          <w:szCs w:val="21"/>
        </w:rPr>
        <w:t>CNN</w:t>
      </w:r>
      <w:r w:rsidR="00B06485">
        <w:rPr>
          <w:szCs w:val="21"/>
        </w:rPr>
        <w:t>）</w:t>
      </w:r>
      <w:r w:rsidR="00AE4AC6">
        <w:rPr>
          <w:rFonts w:hint="eastAsia"/>
          <w:szCs w:val="21"/>
        </w:rPr>
        <w:t>，基于</w:t>
      </w:r>
      <w:r w:rsidR="00AE4AC6" w:rsidRPr="008F099D">
        <w:rPr>
          <w:szCs w:val="21"/>
        </w:rPr>
        <w:t>离子液体</w:t>
      </w:r>
      <w:r w:rsidR="00AE4AC6">
        <w:rPr>
          <w:rFonts w:hint="eastAsia"/>
          <w:szCs w:val="21"/>
        </w:rPr>
        <w:t>的微观分布和结构特征，建立其与反应速率（</w:t>
      </w:r>
      <w:r w:rsidR="00AE4AC6">
        <w:rPr>
          <w:rFonts w:hint="eastAsia"/>
          <w:szCs w:val="21"/>
        </w:rPr>
        <w:t>K</w:t>
      </w:r>
      <w:r w:rsidR="00AE4AC6">
        <w:rPr>
          <w:rFonts w:hint="eastAsia"/>
          <w:szCs w:val="21"/>
        </w:rPr>
        <w:t>）之间的关系，</w:t>
      </w:r>
      <w:r w:rsidR="00594C02">
        <w:rPr>
          <w:rFonts w:hint="eastAsia"/>
          <w:szCs w:val="21"/>
        </w:rPr>
        <w:t>以</w:t>
      </w:r>
      <w:r w:rsidR="00AE4AC6">
        <w:rPr>
          <w:rFonts w:hint="eastAsia"/>
          <w:szCs w:val="21"/>
        </w:rPr>
        <w:t>识别影响反应的关键参数</w:t>
      </w:r>
      <w:r w:rsidR="00F50F4B" w:rsidRPr="008F099D">
        <w:rPr>
          <w:szCs w:val="21"/>
        </w:rPr>
        <w:t>，以达到指导</w:t>
      </w:r>
      <w:r w:rsidR="00AE4AC6">
        <w:rPr>
          <w:rFonts w:hint="eastAsia"/>
          <w:szCs w:val="21"/>
        </w:rPr>
        <w:t>实验合成和</w:t>
      </w:r>
      <w:r w:rsidR="00F50F4B" w:rsidRPr="008F099D">
        <w:rPr>
          <w:szCs w:val="21"/>
        </w:rPr>
        <w:t>工业应用的目的。</w:t>
      </w:r>
    </w:p>
    <w:p w14:paraId="393B6555" w14:textId="77777777" w:rsidR="00AF7924" w:rsidRDefault="008D249E" w:rsidP="00AF7924">
      <w:pPr>
        <w:spacing w:after="240" w:line="240" w:lineRule="auto"/>
        <w:ind w:firstLineChars="0" w:firstLine="0"/>
        <w:jc w:val="left"/>
        <w:rPr>
          <w:szCs w:val="24"/>
        </w:rPr>
      </w:pPr>
      <w:r w:rsidRPr="008F099D">
        <w:rPr>
          <w:rFonts w:eastAsia="黑体"/>
          <w:szCs w:val="24"/>
        </w:rPr>
        <w:t>关键词：</w:t>
      </w:r>
      <w:r w:rsidR="00DF0525" w:rsidRPr="008F099D">
        <w:rPr>
          <w:szCs w:val="24"/>
        </w:rPr>
        <w:t>离子液体，分子动力学，机器学习，卷积神经网络</w:t>
      </w:r>
    </w:p>
    <w:p w14:paraId="40F0C4CC" w14:textId="2848657C" w:rsidR="00C64564" w:rsidRPr="00AF7924" w:rsidRDefault="00C50DA5" w:rsidP="00AF7924">
      <w:pPr>
        <w:pStyle w:val="1"/>
        <w:rPr>
          <w:szCs w:val="24"/>
        </w:rPr>
      </w:pPr>
      <w:r w:rsidRPr="00AF7924">
        <w:t>研究背景</w:t>
      </w:r>
    </w:p>
    <w:p w14:paraId="3D191E9B" w14:textId="01FFC1BD" w:rsidR="00CD1ECA" w:rsidRPr="008F099D" w:rsidRDefault="00CD1ECA" w:rsidP="001B14B6">
      <w:pPr>
        <w:ind w:firstLine="480"/>
      </w:pPr>
      <w:r w:rsidRPr="008F099D">
        <w:t>离子液体</w:t>
      </w:r>
      <w:r w:rsidR="00B06485">
        <w:t>（</w:t>
      </w:r>
      <w:r w:rsidRPr="008F099D">
        <w:t>ILs</w:t>
      </w:r>
      <w:r w:rsidR="00B06485">
        <w:t>）</w:t>
      </w:r>
      <w:r w:rsidRPr="008F099D">
        <w:t>，</w:t>
      </w:r>
      <w:r w:rsidR="00190D73" w:rsidRPr="00190D73">
        <w:rPr>
          <w:rFonts w:hint="eastAsia"/>
        </w:rPr>
        <w:t>由于其</w:t>
      </w:r>
      <w:r w:rsidR="00190D73" w:rsidRPr="00190D73">
        <w:t>具有</w:t>
      </w:r>
      <w:r w:rsidR="00447C78">
        <w:rPr>
          <w:rFonts w:hint="eastAsia"/>
        </w:rPr>
        <w:t>可忽略</w:t>
      </w:r>
      <w:r w:rsidR="00190D73" w:rsidRPr="00190D73">
        <w:rPr>
          <w:rFonts w:hint="eastAsia"/>
        </w:rPr>
        <w:t>的</w:t>
      </w:r>
      <w:r w:rsidR="00190D73" w:rsidRPr="00190D73">
        <w:t>蒸汽压力、高离子电导率、较大的温度稳定性和良好的溶剂</w:t>
      </w:r>
      <w:r w:rsidR="00447C78">
        <w:rPr>
          <w:rFonts w:hint="eastAsia"/>
        </w:rPr>
        <w:t>性质等</w:t>
      </w:r>
      <w:r w:rsidR="00190D73" w:rsidRPr="00190D73">
        <w:rPr>
          <w:rFonts w:hint="eastAsia"/>
        </w:rPr>
        <w:t>特性，</w:t>
      </w:r>
      <w:r w:rsidRPr="008F099D">
        <w:t>在催化、萃取和分离</w:t>
      </w:r>
      <w:r w:rsidR="00BE4A0B" w:rsidRPr="003B79C7">
        <w:rPr>
          <w:sz w:val="21"/>
          <w:szCs w:val="16"/>
        </w:rPr>
        <w:fldChar w:fldCharType="begin"/>
      </w:r>
      <w:r w:rsidR="00BE4A0B" w:rsidRPr="003B79C7">
        <w:rPr>
          <w:sz w:val="21"/>
          <w:szCs w:val="16"/>
        </w:rPr>
        <w:instrText xml:space="preserve"> ADDIN EN.CITE &lt;EndNote&gt;&lt;Cite&gt;&lt;Author&gt;Yin&lt;/Author&gt;&lt;Year&gt;2012&lt;/Year&gt;&lt;RecNum&gt;1&lt;/RecNum&gt;&lt;DisplayText&gt;&lt;style face="superscript"&gt;[1, 2]&lt;/style&gt;&lt;/DisplayText&gt;&lt;record&gt;&lt;rec-number&gt;1&lt;/rec-number&gt;&lt;foreign-keys&gt;&lt;key app="EN" db-id="5vd9ds0vmvs2pqezzz1x5rpd5rxtsfw5esw0" timestamp="1709567230"&gt;1&lt;/key&gt;&lt;/foreign-keys&gt;&lt;ref-type name="Journal Article"&gt;17&lt;/ref-type&gt;&lt;contributors&gt;&lt;authors&gt;&lt;author&gt;Yin, Ping&lt;/author&gt;&lt;author&gt;Chen, Lei&lt;/author&gt;&lt;author&gt;Wang, Zhi&lt;/author&gt;&lt;author&gt;Qu, Rongjun&lt;/author&gt;&lt;author&gt;Liu, Xiguang&lt;/author&gt;&lt;author&gt;Xu, Qiang&lt;/author&gt;&lt;author&gt;Ren, Shuhua %J Fuel&lt;/author&gt;&lt;/authors&gt;&lt;/contributors&gt;&lt;titles&gt;&lt;title&gt;Biodiesel production from esterification of oleic acid over aminophosphonic acid resin D418&lt;/title&gt;&lt;/titles&gt;&lt;pages&gt;499-505&lt;/pages&gt;&lt;volume&gt;102&lt;/volume&gt;&lt;dates&gt;&lt;year&gt;2012&lt;/year&gt;&lt;/dates&gt;&lt;isbn&gt;0016-2361&lt;/isbn&gt;&lt;urls&gt;&lt;/urls&gt;&lt;/record&gt;&lt;/Cite&gt;&lt;Cite&gt;&lt;Author&gt;Whalen&lt;/Author&gt;&lt;Year&gt;2017&lt;/Year&gt;&lt;RecNum&gt;2&lt;/RecNum&gt;&lt;record&gt;&lt;rec-number&gt;2&lt;/rec-number&gt;&lt;foreign-keys&gt;&lt;key app="EN" db-id="5vd9ds0vmvs2pqezzz1x5rpd5rxtsfw5esw0" timestamp="1709567444"&gt;2&lt;/key&gt;&lt;/foreign-keys&gt;&lt;ref-type name="Generic"&gt;13&lt;/ref-type&gt;&lt;contributors&gt;&lt;authors&gt;&lt;author&gt;Whalen, Joann&lt;/author&gt;&lt;author&gt;Xu, Charles Chunbao&lt;/author&gt;&lt;author&gt;Shen, Fei&lt;/author&gt;&lt;author&gt;Kumar, Amit&lt;/author&gt;&lt;author&gt;Eklund, Mats&lt;/author&gt;&lt;author&gt;Yan, Jinyue %J Applied Energy&lt;/author&gt;&lt;/authors&gt;&lt;/contributors&gt;&lt;titles&gt;&lt;title&gt;Sustainable biofuel production from forestry, agricultural and waste biomass feedstocks&lt;/title&gt;&lt;/titles&gt;&lt;pages&gt;281-283&lt;/pages&gt;&lt;volume&gt;198&lt;/volume&gt;&lt;dates&gt;&lt;year&gt;2017&lt;/year&gt;&lt;/dates&gt;&lt;publisher&gt;Elsevier&lt;/publisher&gt;&lt;isbn&gt;0306-2619&lt;/isbn&gt;&lt;urls&gt;&lt;/urls&gt;&lt;/record&gt;&lt;/Cite&gt;&lt;/EndNote&gt;</w:instrText>
      </w:r>
      <w:r w:rsidR="00BE4A0B" w:rsidRPr="003B79C7">
        <w:rPr>
          <w:sz w:val="21"/>
          <w:szCs w:val="16"/>
        </w:rPr>
        <w:fldChar w:fldCharType="separate"/>
      </w:r>
      <w:r w:rsidR="00BE4A0B" w:rsidRPr="003B79C7">
        <w:rPr>
          <w:noProof/>
          <w:sz w:val="21"/>
          <w:szCs w:val="16"/>
          <w:vertAlign w:val="superscript"/>
        </w:rPr>
        <w:t>[1, 2]</w:t>
      </w:r>
      <w:r w:rsidR="00BE4A0B" w:rsidRPr="003B79C7">
        <w:rPr>
          <w:sz w:val="21"/>
          <w:szCs w:val="16"/>
        </w:rPr>
        <w:fldChar w:fldCharType="end"/>
      </w:r>
      <w:r w:rsidRPr="008F099D">
        <w:t>等领域具有广泛的应用。</w:t>
      </w:r>
      <w:r w:rsidR="0070250E">
        <w:rPr>
          <w:rFonts w:hint="eastAsia"/>
        </w:rPr>
        <w:t>离子液体</w:t>
      </w:r>
      <w:r w:rsidR="0070250E">
        <w:t>具有</w:t>
      </w:r>
      <w:r w:rsidR="0070250E">
        <w:rPr>
          <w:rFonts w:hint="eastAsia"/>
        </w:rPr>
        <w:t>丰富</w:t>
      </w:r>
      <w:r w:rsidR="0070250E">
        <w:t>的功能种类以及理论上无限的组合方式，因此可以通过</w:t>
      </w:r>
      <w:r w:rsidR="0070250E">
        <w:rPr>
          <w:rFonts w:hint="eastAsia"/>
        </w:rPr>
        <w:t>调控官能团或链长等特征满足</w:t>
      </w:r>
      <w:r w:rsidR="004C7D8F">
        <w:rPr>
          <w:rFonts w:hint="eastAsia"/>
        </w:rPr>
        <w:t>不同</w:t>
      </w:r>
      <w:r w:rsidRPr="008F099D">
        <w:t>应用</w:t>
      </w:r>
      <w:r w:rsidR="0070250E">
        <w:rPr>
          <w:rFonts w:hint="eastAsia"/>
        </w:rPr>
        <w:t>场景的需要</w:t>
      </w:r>
      <w:r w:rsidR="00BE4A0B" w:rsidRPr="003B79C7">
        <w:rPr>
          <w:sz w:val="21"/>
          <w:szCs w:val="16"/>
        </w:rPr>
        <w:fldChar w:fldCharType="begin"/>
      </w:r>
      <w:r w:rsidR="00BE4A0B" w:rsidRPr="003B79C7">
        <w:rPr>
          <w:sz w:val="21"/>
          <w:szCs w:val="16"/>
        </w:rPr>
        <w:instrText xml:space="preserve"> ADDIN EN.CITE &lt;EndNote&gt;&lt;Cite&gt;&lt;Author&gt;Ghandi&lt;/Author&gt;&lt;Year&gt;2014&lt;/Year&gt;&lt;RecNum&gt;3&lt;/RecNum&gt;&lt;DisplayText&gt;&lt;style face="superscript"&gt;[3, 4]&lt;/style&gt;&lt;/DisplayText&gt;&lt;record&gt;&lt;rec-number&gt;3&lt;/rec-number&gt;&lt;foreign-keys&gt;&lt;key app="EN" db-id="5vd9ds0vmvs2pqezzz1x5rpd5rxtsfw5esw0" timestamp="1709567507"&gt;3&lt;/key&gt;&lt;/foreign-keys&gt;&lt;ref-type name="Journal Article"&gt;17&lt;/ref-type&gt;&lt;contributors&gt;&lt;authors&gt;&lt;author&gt;Ghandi, Khashayar %J Green&lt;/author&gt;&lt;author&gt;sustainable chemistry&lt;/author&gt;&lt;/authors&gt;&lt;/contributors&gt;&lt;titles&gt;&lt;title&gt;A review of ionic liquids, their limits and applications&lt;/title&gt;&lt;/titles&gt;&lt;volume&gt;2014&lt;/volume&gt;&lt;dates&gt;&lt;year&gt;2014&lt;/year&gt;&lt;/dates&gt;&lt;isbn&gt;2160-696X&lt;/isbn&gt;&lt;urls&gt;&lt;/urls&gt;&lt;/record&gt;&lt;/Cite&gt;&lt;Cite&gt;&lt;Author&gt;Marsh&lt;/Author&gt;&lt;Year&gt;2004&lt;/Year&gt;&lt;RecNum&gt;4&lt;/RecNum&gt;&lt;record&gt;&lt;rec-number&gt;4&lt;/rec-number&gt;&lt;foreign-keys&gt;&lt;key app="EN" db-id="5vd9ds0vmvs2pqezzz1x5rpd5rxtsfw5esw0" timestamp="1709567572"&gt;4&lt;/key&gt;&lt;/foreign-keys&gt;&lt;ref-type name="Journal Article"&gt;17&lt;/ref-type&gt;&lt;contributors&gt;&lt;authors&gt;&lt;author&gt;Marsh, Kenneth N&lt;/author&gt;&lt;author&gt;Boxall, John A&lt;/author&gt;&lt;author&gt;Lichtenthaler, Ruediger %J Fluid phase equilibria&lt;/author&gt;&lt;/authors&gt;&lt;/contributors&gt;&lt;titles&gt;&lt;title&gt;Room temperature ionic liquids and their mixtures—a review&lt;/title&gt;&lt;/titles&gt;&lt;pages&gt;93-98&lt;/pages&gt;&lt;volume&gt;219&lt;/volume&gt;&lt;number&gt;1&lt;/number&gt;&lt;dates&gt;&lt;year&gt;2004&lt;/year&gt;&lt;/dates&gt;&lt;isbn&gt;0378-3812&lt;/isbn&gt;&lt;urls&gt;&lt;/urls&gt;&lt;/record&gt;&lt;/Cite&gt;&lt;/EndNote&gt;</w:instrText>
      </w:r>
      <w:r w:rsidR="00BE4A0B" w:rsidRPr="003B79C7">
        <w:rPr>
          <w:sz w:val="21"/>
          <w:szCs w:val="16"/>
        </w:rPr>
        <w:fldChar w:fldCharType="separate"/>
      </w:r>
      <w:r w:rsidR="00BE4A0B" w:rsidRPr="003B79C7">
        <w:rPr>
          <w:noProof/>
          <w:sz w:val="21"/>
          <w:szCs w:val="16"/>
          <w:vertAlign w:val="superscript"/>
        </w:rPr>
        <w:t>[3, 4]</w:t>
      </w:r>
      <w:r w:rsidR="00BE4A0B" w:rsidRPr="003B79C7">
        <w:rPr>
          <w:sz w:val="21"/>
          <w:szCs w:val="16"/>
        </w:rPr>
        <w:fldChar w:fldCharType="end"/>
      </w:r>
      <w:r w:rsidRPr="008F099D">
        <w:t>。</w:t>
      </w:r>
      <w:r w:rsidR="00334051">
        <w:rPr>
          <w:rFonts w:hint="eastAsia"/>
        </w:rPr>
        <w:t>在离子液体中</w:t>
      </w:r>
      <w:r w:rsidR="00190D73">
        <w:rPr>
          <w:rFonts w:hint="eastAsia"/>
        </w:rPr>
        <w:t>，</w:t>
      </w:r>
      <w:r w:rsidRPr="008F099D">
        <w:t>阳离子的烷基链长度</w:t>
      </w:r>
      <w:r w:rsidR="00190D73">
        <w:rPr>
          <w:rFonts w:hint="eastAsia"/>
        </w:rPr>
        <w:t>对离子液体的性质</w:t>
      </w:r>
      <w:r w:rsidR="0070250E">
        <w:rPr>
          <w:rFonts w:hint="eastAsia"/>
        </w:rPr>
        <w:t>（如</w:t>
      </w:r>
      <w:r w:rsidR="0070250E" w:rsidRPr="008F099D">
        <w:t>密度、电导率、表面张力和扩散系数</w:t>
      </w:r>
      <w:r w:rsidR="0070250E">
        <w:rPr>
          <w:rFonts w:hint="eastAsia"/>
        </w:rPr>
        <w:t>等）</w:t>
      </w:r>
      <w:r w:rsidR="00190D73">
        <w:rPr>
          <w:rFonts w:hint="eastAsia"/>
        </w:rPr>
        <w:t>有很大影响</w:t>
      </w:r>
      <w:r w:rsidRPr="008F099D">
        <w:t>。然而，合成具有长烷基链的</w:t>
      </w:r>
      <w:r w:rsidRPr="008F099D">
        <w:t>ILs</w:t>
      </w:r>
      <w:r w:rsidRPr="008F099D">
        <w:t>通常需要很长的反应时间。例如，含有长烷基链的苯胺衍生物的反应在</w:t>
      </w:r>
      <w:r w:rsidRPr="008F099D">
        <w:t>70</w:t>
      </w:r>
      <w:r w:rsidR="00BD13C4">
        <w:t xml:space="preserve"> </w:t>
      </w:r>
      <w:r w:rsidRPr="008F099D">
        <w:t>°C</w:t>
      </w:r>
      <w:r w:rsidRPr="008F099D">
        <w:t>下需要</w:t>
      </w:r>
      <w:r w:rsidRPr="008F099D">
        <w:t>2-7</w:t>
      </w:r>
      <w:r w:rsidRPr="008F099D">
        <w:t>天的长时间。</w:t>
      </w:r>
      <w:r w:rsidR="0070250E">
        <w:rPr>
          <w:rFonts w:hint="eastAsia"/>
        </w:rPr>
        <w:t>然而，</w:t>
      </w:r>
      <w:r w:rsidR="0070250E" w:rsidRPr="00B7228D">
        <w:rPr>
          <w:rFonts w:hint="eastAsia"/>
        </w:rPr>
        <w:t>关于</w:t>
      </w:r>
      <w:r w:rsidR="0070250E" w:rsidRPr="00B7228D">
        <w:t>IL</w:t>
      </w:r>
      <w:r w:rsidR="006B0C95" w:rsidRPr="00B7228D">
        <w:rPr>
          <w:rFonts w:hint="eastAsia"/>
        </w:rPr>
        <w:t>s</w:t>
      </w:r>
      <w:r w:rsidR="0070250E" w:rsidRPr="00B7228D">
        <w:rPr>
          <w:rFonts w:hint="eastAsia"/>
        </w:rPr>
        <w:t>合成过程中反应动力学参数信息不多</w:t>
      </w:r>
      <w:r w:rsidR="006B0C95" w:rsidRPr="00B7228D">
        <w:rPr>
          <w:sz w:val="21"/>
          <w:szCs w:val="16"/>
        </w:rPr>
        <w:fldChar w:fldCharType="begin"/>
      </w:r>
      <w:r w:rsidR="006B0C95" w:rsidRPr="00B7228D">
        <w:rPr>
          <w:sz w:val="21"/>
          <w:szCs w:val="16"/>
        </w:rPr>
        <w:instrText xml:space="preserve"> ADDIN EN.CITE &lt;EndNote&gt;&lt;Cite&gt;&lt;Author&gt;Wasserscheid&lt;/Author&gt;&lt;Year&gt;2008&lt;/Year&gt;&lt;RecNum&gt;5&lt;/RecNum&gt;&lt;DisplayText&gt;&lt;style face="superscript"&gt;[5]&lt;/style&gt;&lt;/DisplayText&gt;&lt;record&gt;&lt;rec-number&gt;5&lt;/rec-number&gt;&lt;foreign-keys&gt;&lt;key app="EN" db-id="5vd9ds0vmvs2pqezzz1x5rpd5rxtsfw5esw0" timestamp="1709567892"&gt;5&lt;/key&gt;&lt;/foreign-keys&gt;&lt;ref-type name="Book"&gt;6&lt;/ref-type&gt;&lt;contributors&gt;&lt;authors&gt;&lt;author&gt;Wasserscheid, Peter&lt;/author&gt;&lt;author&gt;Welton, Thomas&lt;/author&gt;&lt;/authors&gt;&lt;/contributors&gt;&lt;titles&gt;&lt;title&gt;Ionic liquids in synthesis&lt;/title&gt;&lt;/titles&gt;&lt;volume&gt;1&lt;/volume&gt;&lt;dates&gt;&lt;year&gt;2008&lt;/year&gt;&lt;/dates&gt;&lt;publisher&gt;Wiley Online Library&lt;/publisher&gt;&lt;urls&gt;&lt;/urls&gt;&lt;/record&gt;&lt;/Cite&gt;&lt;/EndNote&gt;</w:instrText>
      </w:r>
      <w:r w:rsidR="006B0C95" w:rsidRPr="00B7228D">
        <w:rPr>
          <w:sz w:val="21"/>
          <w:szCs w:val="16"/>
        </w:rPr>
        <w:fldChar w:fldCharType="separate"/>
      </w:r>
      <w:r w:rsidR="006B0C95" w:rsidRPr="00B7228D">
        <w:rPr>
          <w:noProof/>
          <w:sz w:val="21"/>
          <w:szCs w:val="16"/>
          <w:vertAlign w:val="superscript"/>
        </w:rPr>
        <w:t>[5]</w:t>
      </w:r>
      <w:r w:rsidR="006B0C95" w:rsidRPr="00B7228D">
        <w:rPr>
          <w:sz w:val="21"/>
          <w:szCs w:val="16"/>
        </w:rPr>
        <w:fldChar w:fldCharType="end"/>
      </w:r>
      <w:r w:rsidR="0070250E" w:rsidRPr="00B7228D">
        <w:rPr>
          <w:rFonts w:hint="eastAsia"/>
        </w:rPr>
        <w:t>，</w:t>
      </w:r>
      <w:r w:rsidR="006B0C95" w:rsidRPr="00B7228D">
        <w:rPr>
          <w:rFonts w:hint="eastAsia"/>
        </w:rPr>
        <w:t>并且测定</w:t>
      </w:r>
      <w:commentRangeStart w:id="0"/>
      <w:r w:rsidR="006B0C95" w:rsidRPr="00B7228D">
        <w:rPr>
          <w:rFonts w:hint="eastAsia"/>
        </w:rPr>
        <w:t>困难</w:t>
      </w:r>
      <w:commentRangeEnd w:id="0"/>
      <w:r w:rsidR="00B7228D">
        <w:rPr>
          <w:rStyle w:val="aff5"/>
        </w:rPr>
        <w:commentReference w:id="0"/>
      </w:r>
      <w:r w:rsidR="006B0C95" w:rsidRPr="00B7228D">
        <w:rPr>
          <w:rFonts w:hint="eastAsia"/>
        </w:rPr>
        <w:t>，而不同烷基链长度构成的</w:t>
      </w:r>
      <w:r w:rsidR="006B0C95" w:rsidRPr="00B7228D">
        <w:rPr>
          <w:rFonts w:hint="eastAsia"/>
        </w:rPr>
        <w:t>ILs</w:t>
      </w:r>
      <w:r w:rsidR="006B0C95" w:rsidRPr="00B7228D">
        <w:rPr>
          <w:rFonts w:hint="eastAsia"/>
        </w:rPr>
        <w:t>的合成反应动力学参数对工业过程有很大的指导性意义，故寻找一种能快速预测特定</w:t>
      </w:r>
      <w:r w:rsidR="006B0C95" w:rsidRPr="00B7228D">
        <w:rPr>
          <w:rFonts w:hint="eastAsia"/>
        </w:rPr>
        <w:t>ILs</w:t>
      </w:r>
      <w:r w:rsidR="006B0C95" w:rsidRPr="00B7228D">
        <w:rPr>
          <w:rFonts w:hint="eastAsia"/>
        </w:rPr>
        <w:t>合成动力学参数的方法至关重要。</w:t>
      </w:r>
    </w:p>
    <w:p w14:paraId="0F1FBBEA" w14:textId="19BF5193" w:rsidR="00CD1ECA" w:rsidRPr="008628D9" w:rsidRDefault="00CD1ECA" w:rsidP="001B14B6">
      <w:pPr>
        <w:ind w:firstLine="480"/>
      </w:pPr>
      <w:r w:rsidRPr="008F099D">
        <w:t>随着算法、</w:t>
      </w:r>
      <w:proofErr w:type="gramStart"/>
      <w:r w:rsidRPr="008F099D">
        <w:t>算力的</w:t>
      </w:r>
      <w:proofErr w:type="gramEnd"/>
      <w:r w:rsidRPr="008F099D">
        <w:t>不断进步，分子动力学</w:t>
      </w:r>
      <w:r w:rsidR="00B06485">
        <w:t>（</w:t>
      </w:r>
      <w:r w:rsidRPr="008F099D">
        <w:t>Molecule Dynamics</w:t>
      </w:r>
      <w:r w:rsidRPr="008F099D">
        <w:t>，</w:t>
      </w:r>
      <w:r w:rsidRPr="008F099D">
        <w:t>MD</w:t>
      </w:r>
      <w:r w:rsidRPr="008F099D">
        <w:t>）逐渐成为研究分子体系的强大工具。通过计算分子在时间序列上的运动，</w:t>
      </w:r>
      <w:r w:rsidR="002B1E84">
        <w:rPr>
          <w:rFonts w:hint="eastAsia"/>
        </w:rPr>
        <w:t>M</w:t>
      </w:r>
      <w:r w:rsidR="002B1E84">
        <w:t>D</w:t>
      </w:r>
      <w:r w:rsidRPr="008F099D">
        <w:t>可以进一步计算体系的热力学、动力学等性质，同时可以大幅度减少需要的湿实验量，也可用于预测难以用实验表征的现象，直观</w:t>
      </w:r>
      <w:r w:rsidR="006B0C95">
        <w:rPr>
          <w:rFonts w:hint="eastAsia"/>
        </w:rPr>
        <w:t>展示体系内部</w:t>
      </w:r>
      <w:r w:rsidRPr="008F099D">
        <w:t>发生的</w:t>
      </w:r>
      <w:r w:rsidR="006B0C95">
        <w:rPr>
          <w:rFonts w:hint="eastAsia"/>
        </w:rPr>
        <w:t>过程</w:t>
      </w:r>
      <w:r w:rsidR="003B79C7" w:rsidRPr="00DF6E80">
        <w:rPr>
          <w:noProof/>
          <w:sz w:val="21"/>
          <w:szCs w:val="16"/>
          <w:vertAlign w:val="superscript"/>
        </w:rPr>
        <w:fldChar w:fldCharType="begin">
          <w:fldData xml:space="preserve">PEVuZE5vdGU+PENpdGU+PEF1dGhvcj5MaXU8L0F1dGhvcj48WWVhcj4yMDIzPC9ZZWFyPjxSZWNO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</w:fldData>
        </w:fldChar>
      </w:r>
      <w:r w:rsidR="003B79C7" w:rsidRPr="00DF6E80">
        <w:rPr>
          <w:noProof/>
          <w:sz w:val="21"/>
          <w:szCs w:val="16"/>
          <w:vertAlign w:val="superscript"/>
        </w:rPr>
        <w:instrText xml:space="preserve"> ADDIN EN.CITE </w:instrText>
      </w:r>
      <w:r w:rsidR="003B79C7" w:rsidRPr="00DF6E80">
        <w:rPr>
          <w:noProof/>
          <w:sz w:val="21"/>
          <w:szCs w:val="16"/>
          <w:vertAlign w:val="superscript"/>
        </w:rPr>
        <w:fldChar w:fldCharType="begin">
          <w:fldData xml:space="preserve">PEVuZE5vdGU+PENpdGU+PEF1dGhvcj5MaXU8L0F1dGhvcj48WWVhcj4yMDIzPC9ZZWFyPjxSZWNO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</w:fldData>
        </w:fldChar>
      </w:r>
      <w:r w:rsidR="003B79C7" w:rsidRPr="00DF6E80">
        <w:rPr>
          <w:noProof/>
          <w:sz w:val="21"/>
          <w:szCs w:val="16"/>
          <w:vertAlign w:val="superscript"/>
        </w:rPr>
        <w:instrText xml:space="preserve"> ADDIN EN.CITE.DATA </w:instrText>
      </w:r>
      <w:r w:rsidR="003B79C7" w:rsidRPr="00DF6E80">
        <w:rPr>
          <w:noProof/>
          <w:sz w:val="21"/>
          <w:szCs w:val="16"/>
          <w:vertAlign w:val="superscript"/>
        </w:rPr>
      </w:r>
      <w:r w:rsidR="003B79C7" w:rsidRPr="00DF6E80">
        <w:rPr>
          <w:noProof/>
          <w:sz w:val="21"/>
          <w:szCs w:val="16"/>
          <w:vertAlign w:val="superscript"/>
        </w:rPr>
        <w:fldChar w:fldCharType="end"/>
      </w:r>
      <w:r w:rsidR="003B79C7" w:rsidRPr="00DF6E80">
        <w:rPr>
          <w:noProof/>
          <w:sz w:val="21"/>
          <w:szCs w:val="16"/>
          <w:vertAlign w:val="superscript"/>
        </w:rPr>
      </w:r>
      <w:r w:rsidR="003B79C7" w:rsidRPr="00DF6E80">
        <w:rPr>
          <w:noProof/>
          <w:sz w:val="21"/>
          <w:szCs w:val="16"/>
          <w:vertAlign w:val="superscript"/>
        </w:rPr>
        <w:fldChar w:fldCharType="separate"/>
      </w:r>
      <w:r w:rsidR="003B79C7" w:rsidRPr="00DF6E80">
        <w:rPr>
          <w:noProof/>
          <w:sz w:val="21"/>
          <w:szCs w:val="16"/>
          <w:vertAlign w:val="superscript"/>
        </w:rPr>
        <w:t>[6-9]</w:t>
      </w:r>
      <w:r w:rsidR="003B79C7" w:rsidRPr="00DF6E80">
        <w:rPr>
          <w:noProof/>
          <w:sz w:val="21"/>
          <w:szCs w:val="16"/>
          <w:vertAlign w:val="superscript"/>
        </w:rPr>
        <w:fldChar w:fldCharType="end"/>
      </w:r>
      <w:r w:rsidR="008628D9">
        <w:rPr>
          <w:rFonts w:hint="eastAsia"/>
          <w:sz w:val="21"/>
          <w:szCs w:val="21"/>
        </w:rPr>
        <w:t>。</w:t>
      </w:r>
    </w:p>
    <w:p w14:paraId="7FC3738E" w14:textId="77777777" w:rsidR="00CD1ECA" w:rsidRPr="008F099D" w:rsidRDefault="00CD1ECA" w:rsidP="001B14B6">
      <w:pPr>
        <w:ind w:firstLine="480"/>
      </w:pPr>
      <w:r w:rsidRPr="008F099D">
        <w:t>然而，分子动力学模拟生成的数据只包含物理信息，不直接包含反应，为了更全面地理解模拟结果，研究者们迫切需要有效的分析方法。特别是，关注分子动力学过程中的速率信息对于理解反应动力学至关重要。而传统的手工分析方法已经难以满足对大规模模拟数据的需求，这就迫使我们转向机器学习这一强大的工具。</w:t>
      </w:r>
      <w:r w:rsidRPr="008F099D">
        <w:t xml:space="preserve"> </w:t>
      </w:r>
    </w:p>
    <w:p w14:paraId="243757B9" w14:textId="3678A22C" w:rsidR="00AF7924" w:rsidRDefault="00CD1ECA" w:rsidP="00AF7924">
      <w:pPr>
        <w:ind w:firstLine="480"/>
      </w:pPr>
      <w:r w:rsidRPr="008F099D">
        <w:t>卷积神经网络</w:t>
      </w:r>
      <w:r w:rsidR="00B06485">
        <w:t>（</w:t>
      </w:r>
      <w:r w:rsidRPr="008F099D">
        <w:t>Conclusive Neuron Network</w:t>
      </w:r>
      <w:r w:rsidRPr="008F099D">
        <w:t>）</w:t>
      </w:r>
      <w:r w:rsidR="000E6052">
        <w:rPr>
          <w:rFonts w:hint="eastAsia"/>
        </w:rPr>
        <w:t>具有</w:t>
      </w:r>
      <w:r w:rsidRPr="008F099D">
        <w:t>自动提取特征的能力，适用于处理复杂的图像类信息。分子动力学模拟</w:t>
      </w:r>
      <w:r w:rsidR="000E6052">
        <w:rPr>
          <w:rFonts w:hint="eastAsia"/>
        </w:rPr>
        <w:t>的</w:t>
      </w:r>
      <w:r w:rsidRPr="008F099D">
        <w:t>特征</w:t>
      </w:r>
      <w:r w:rsidR="000E6052">
        <w:rPr>
          <w:rFonts w:hint="eastAsia"/>
        </w:rPr>
        <w:t>较多</w:t>
      </w:r>
      <w:r w:rsidR="00190D73">
        <w:rPr>
          <w:rFonts w:hint="eastAsia"/>
        </w:rPr>
        <w:t>，</w:t>
      </w:r>
      <w:r w:rsidRPr="008F099D">
        <w:t>且难以选择合适的描述符</w:t>
      </w:r>
      <w:r w:rsidR="00190D73">
        <w:rPr>
          <w:rFonts w:hint="eastAsia"/>
        </w:rPr>
        <w:t>来从中提取</w:t>
      </w:r>
      <w:r w:rsidR="00190D73">
        <w:rPr>
          <w:rFonts w:hint="eastAsia"/>
        </w:rPr>
        <w:lastRenderedPageBreak/>
        <w:t>信息</w:t>
      </w:r>
      <w:r w:rsidRPr="008F099D">
        <w:t>。通过将机器学习引入分子动力学模拟的结果分析中，我们有望从复杂的数据集中提取出有关反应速率的关键信息。这种方法有望为科学家们提供更深入、更全面的了解</w:t>
      </w:r>
      <w:r w:rsidR="00334051">
        <w:rPr>
          <w:rFonts w:hint="eastAsia"/>
        </w:rPr>
        <w:t>体系的性质</w:t>
      </w:r>
      <w:r w:rsidRPr="008F099D">
        <w:t>，并为设计新材料、研究生物分子结构和预测药物反应性等领域的研究提供有力支持。本研究旨在借助机器学习技术，通过对分子动力学模拟数据的智能分析，从已有的反应速率湿实验结果中，回归模拟数据的反应速率等关键信息，为分子动力学模拟结果的解释和应用提供新的途径。这一方法可以大幅度降低实验量，同时给实验设计、工程设计等提供定量或定性数据。</w:t>
      </w:r>
    </w:p>
    <w:p w14:paraId="1D741831" w14:textId="2CB483F7" w:rsidR="00A52D4D" w:rsidRPr="00AF7924" w:rsidRDefault="00CD1ECA" w:rsidP="00AF7924">
      <w:pPr>
        <w:pStyle w:val="1"/>
      </w:pPr>
      <w:r w:rsidRPr="00AF7924">
        <w:t>文献综述</w:t>
      </w:r>
    </w:p>
    <w:p w14:paraId="45CA8632" w14:textId="77777777" w:rsidR="00B7228D" w:rsidRPr="00B7228D" w:rsidRDefault="00B7228D" w:rsidP="00B7228D">
      <w:pPr>
        <w:pStyle w:val="af"/>
        <w:numPr>
          <w:ilvl w:val="0"/>
          <w:numId w:val="1"/>
        </w:numPr>
        <w:spacing w:before="240"/>
        <w:ind w:firstLineChars="0" w:firstLine="0"/>
        <w:jc w:val="center"/>
        <w:rPr>
          <w:rFonts w:ascii="黑体" w:eastAsia="黑体" w:hAnsi="黑体" w:cs="黑体"/>
          <w:vanish/>
          <w:sz w:val="36"/>
          <w:szCs w:val="36"/>
        </w:rPr>
      </w:pPr>
    </w:p>
    <w:p w14:paraId="40EB0C1D" w14:textId="77777777" w:rsidR="00B7228D" w:rsidRPr="00B7228D" w:rsidRDefault="00B7228D" w:rsidP="00B7228D">
      <w:pPr>
        <w:pStyle w:val="af"/>
        <w:numPr>
          <w:ilvl w:val="0"/>
          <w:numId w:val="1"/>
        </w:numPr>
        <w:spacing w:before="240"/>
        <w:ind w:firstLineChars="0" w:firstLine="0"/>
        <w:jc w:val="center"/>
        <w:rPr>
          <w:rFonts w:ascii="黑体" w:eastAsia="黑体" w:hAnsi="黑体" w:cs="黑体"/>
          <w:vanish/>
          <w:sz w:val="36"/>
          <w:szCs w:val="36"/>
        </w:rPr>
      </w:pPr>
    </w:p>
    <w:p w14:paraId="701CFD15" w14:textId="323EDC45" w:rsidR="00CD1ECA" w:rsidRPr="00B7228D" w:rsidRDefault="00B7228D" w:rsidP="00B7228D">
      <w:pPr>
        <w:pStyle w:val="a2"/>
      </w:pPr>
      <w:r>
        <w:rPr>
          <w:rFonts w:hint="eastAsia"/>
        </w:rPr>
        <w:t xml:space="preserve"> </w:t>
      </w:r>
      <w:r w:rsidR="00CD1ECA" w:rsidRPr="00B7228D">
        <w:t>研究对象</w:t>
      </w:r>
    </w:p>
    <w:p w14:paraId="224A6CCC" w14:textId="60614085" w:rsidR="00AF7924" w:rsidRDefault="00CD1ECA" w:rsidP="00AF7924">
      <w:pPr>
        <w:pStyle w:val="af"/>
        <w:ind w:firstLine="480"/>
      </w:pPr>
      <w:commentRangeStart w:id="1"/>
      <w:commentRangeStart w:id="2"/>
      <w:r w:rsidRPr="008F099D">
        <w:t>本</w:t>
      </w:r>
      <w:commentRangeEnd w:id="1"/>
      <w:r w:rsidR="002B1E84">
        <w:rPr>
          <w:rStyle w:val="aff5"/>
        </w:rPr>
        <w:commentReference w:id="1"/>
      </w:r>
      <w:commentRangeEnd w:id="2"/>
      <w:r w:rsidR="00B7228D">
        <w:rPr>
          <w:rStyle w:val="aff5"/>
        </w:rPr>
        <w:commentReference w:id="2"/>
      </w:r>
      <w:r w:rsidRPr="008F099D">
        <w:t>分析方法基于</w:t>
      </w:r>
      <w:r w:rsidR="00190D73">
        <w:rPr>
          <w:rFonts w:hint="eastAsia"/>
        </w:rPr>
        <w:t>先</w:t>
      </w:r>
      <w:r w:rsidR="000E6052">
        <w:rPr>
          <w:rFonts w:hint="eastAsia"/>
        </w:rPr>
        <w:t>前文献</w:t>
      </w:r>
      <w:r w:rsidR="0085280B" w:rsidRPr="00DF6E80">
        <w:rPr>
          <w:noProof/>
          <w:sz w:val="21"/>
          <w:szCs w:val="16"/>
          <w:vertAlign w:val="superscript"/>
        </w:rPr>
        <w:fldChar w:fldCharType="begin"/>
      </w:r>
      <w:r w:rsidR="0085280B" w:rsidRPr="00DF6E80">
        <w:rPr>
          <w:noProof/>
          <w:sz w:val="21"/>
          <w:szCs w:val="16"/>
          <w:vertAlign w:val="superscript"/>
        </w:rPr>
        <w:instrText xml:space="preserve"> ADDIN EN.CITE &lt;EndNote&gt;&lt;Cite&gt;&lt;Author&gt;Zhang&lt;/Author&gt;&lt;Year&gt;2023&lt;/Year&gt;&lt;RecNum&gt;11&lt;/RecNum&gt;&lt;DisplayText&gt;&lt;style face="superscript"&gt;[10]&lt;/style&gt;&lt;/DisplayText&gt;&lt;record&gt;&lt;rec-number&gt;11&lt;/rec-number&gt;&lt;foreign-keys&gt;&lt;key app="EN" db-id="5vd9ds0vmvs2pqezzz1x5rpd5rxtsfw5esw0" timestamp="1709568475"&gt;11&lt;/key&gt;&lt;/foreign-keys&gt;&lt;ref-type name="Journal Article"&gt;17&lt;/ref-type&gt;&lt;contributors&gt;&lt;authors&gt;&lt;author&gt;Zhang, Fan&lt;/author&gt;&lt;author&gt;Zheng, Weizhong&lt;/author&gt;&lt;author&gt;Yang, Fan&lt;/author&gt;&lt;author&gt;Ma, Zhihong&lt;/author&gt;&lt;author&gt;Sun, Weizhen&lt;/author&gt;&lt;author&gt;Zhao, Ling %J Industrial&lt;/author&gt;&lt;author&gt;Engineering Chemistry Research&lt;/author&gt;&lt;/authors&gt;&lt;/contributors&gt;&lt;titles&gt;&lt;title&gt;Understanding the Reaction Kinetics and Microdynamics between Methylimidazole and Alkyl Thiocyanate for Ionic Liquid Synthesis through Experiments and Theoretical Calculation&lt;/title&gt;&lt;/titles&gt;&lt;pages&gt;3889-3897&lt;/pages&gt;&lt;volume&gt;62&lt;/volume&gt;&lt;number&gt;9&lt;/number&gt;&lt;dates&gt;&lt;year&gt;2023&lt;/year&gt;&lt;/dates&gt;&lt;isbn&gt;0888-5885&lt;/isbn&gt;&lt;urls&gt;&lt;/urls&gt;&lt;/record&gt;&lt;/Cite&gt;&lt;/EndNote&gt;</w:instrText>
      </w:r>
      <w:r w:rsidR="0085280B" w:rsidRPr="00DF6E80">
        <w:rPr>
          <w:noProof/>
          <w:sz w:val="21"/>
          <w:szCs w:val="16"/>
          <w:vertAlign w:val="superscript"/>
        </w:rPr>
        <w:fldChar w:fldCharType="separate"/>
      </w:r>
      <w:r w:rsidR="0085280B" w:rsidRPr="0085280B">
        <w:rPr>
          <w:noProof/>
          <w:sz w:val="21"/>
          <w:szCs w:val="16"/>
          <w:vertAlign w:val="superscript"/>
        </w:rPr>
        <w:t>[10]</w:t>
      </w:r>
      <w:r w:rsidR="0085280B" w:rsidRPr="00DF6E80">
        <w:rPr>
          <w:noProof/>
          <w:sz w:val="21"/>
          <w:szCs w:val="16"/>
          <w:vertAlign w:val="superscript"/>
        </w:rPr>
        <w:fldChar w:fldCharType="end"/>
      </w:r>
      <w:r w:rsidRPr="008F099D">
        <w:t>对烷基咪唑</w:t>
      </w:r>
      <w:r w:rsidR="00B06485">
        <w:t>（</w:t>
      </w:r>
      <w:proofErr w:type="spellStart"/>
      <w:r w:rsidRPr="008F099D">
        <w:t>RIm</w:t>
      </w:r>
      <w:proofErr w:type="spellEnd"/>
      <w:r w:rsidR="00B06485">
        <w:t>）</w:t>
      </w:r>
      <w:r w:rsidRPr="008F099D">
        <w:t>和烷基硫氰酸酯</w:t>
      </w:r>
      <w:r w:rsidR="00B06485">
        <w:t>（</w:t>
      </w:r>
      <w:r w:rsidRPr="008F099D">
        <w:t>RSCN</w:t>
      </w:r>
      <w:r w:rsidR="00B06485">
        <w:t>）</w:t>
      </w:r>
      <w:r w:rsidR="00334051">
        <w:rPr>
          <w:rFonts w:hint="eastAsia"/>
        </w:rPr>
        <w:t>的</w:t>
      </w:r>
      <w:r w:rsidRPr="008F099D">
        <w:t>反应动力学</w:t>
      </w:r>
      <w:r w:rsidR="00334051">
        <w:rPr>
          <w:rFonts w:hint="eastAsia"/>
        </w:rPr>
        <w:t>实验数据，</w:t>
      </w:r>
      <w:r w:rsidRPr="008F099D">
        <w:t>和经典分子动力学</w:t>
      </w:r>
      <w:r w:rsidR="00334051">
        <w:rPr>
          <w:rFonts w:hint="eastAsia"/>
        </w:rPr>
        <w:t>模拟</w:t>
      </w:r>
      <w:r w:rsidRPr="008F099D">
        <w:t>数据进行</w:t>
      </w:r>
      <w:r w:rsidR="00190D73">
        <w:rPr>
          <w:rFonts w:hint="eastAsia"/>
        </w:rPr>
        <w:t>，</w:t>
      </w:r>
      <w:r w:rsidR="00190D73" w:rsidRPr="008F099D">
        <w:t>其中烷基</w:t>
      </w:r>
      <w:r w:rsidR="00190D73" w:rsidRPr="008F099D">
        <w:t>R</w:t>
      </w:r>
      <w:r w:rsidR="00190D73" w:rsidRPr="008F099D">
        <w:t>为甲基</w:t>
      </w:r>
      <w:r w:rsidR="00190D73">
        <w:t>（</w:t>
      </w:r>
      <w:r w:rsidR="00190D73" w:rsidRPr="008F099D">
        <w:t>M</w:t>
      </w:r>
      <w:r w:rsidR="002B1E84">
        <w:rPr>
          <w:rFonts w:hint="eastAsia"/>
        </w:rPr>
        <w:t>ethane</w:t>
      </w:r>
      <w:r w:rsidR="00190D73">
        <w:t>）</w:t>
      </w:r>
      <w:r w:rsidR="00287D32">
        <w:rPr>
          <w:rFonts w:hint="eastAsia"/>
        </w:rPr>
        <w:t>，</w:t>
      </w:r>
      <w:r w:rsidR="00190D73" w:rsidRPr="008F099D">
        <w:t>乙基</w:t>
      </w:r>
      <w:r w:rsidR="00190D73">
        <w:t>（</w:t>
      </w:r>
      <w:r w:rsidR="002B1E84" w:rsidRPr="008F099D">
        <w:t>E</w:t>
      </w:r>
      <w:r w:rsidR="002B1E84">
        <w:t>thane</w:t>
      </w:r>
      <w:r w:rsidR="00190D73">
        <w:t>）</w:t>
      </w:r>
      <w:r w:rsidR="00287D32">
        <w:rPr>
          <w:rFonts w:hint="eastAsia"/>
        </w:rPr>
        <w:t>，</w:t>
      </w:r>
      <w:r w:rsidR="00190D73" w:rsidRPr="008F099D">
        <w:t>正丁基</w:t>
      </w:r>
      <w:r w:rsidR="00190D73">
        <w:t>（</w:t>
      </w:r>
      <w:r w:rsidR="00190D73" w:rsidRPr="008F099D">
        <w:t>B</w:t>
      </w:r>
      <w:r w:rsidR="002B1E84">
        <w:t>utane</w:t>
      </w:r>
      <w:r w:rsidR="00190D73">
        <w:t>）</w:t>
      </w:r>
      <w:r w:rsidRPr="008F099D">
        <w:t>。在实验中取得的结果表明，</w:t>
      </w:r>
      <w:r w:rsidR="002B1E84">
        <w:rPr>
          <w:rFonts w:hint="eastAsia"/>
        </w:rPr>
        <w:t>增长</w:t>
      </w:r>
      <w:r w:rsidRPr="008F099D">
        <w:t>硫氰酸酯的</w:t>
      </w:r>
      <w:r w:rsidR="00334051">
        <w:rPr>
          <w:rFonts w:hint="eastAsia"/>
        </w:rPr>
        <w:t>烷基链，会</w:t>
      </w:r>
      <w:r w:rsidR="002B1E84">
        <w:rPr>
          <w:rFonts w:hint="eastAsia"/>
        </w:rPr>
        <w:t>显著提高反应活化</w:t>
      </w:r>
      <w:r w:rsidR="00B7228D">
        <w:rPr>
          <w:rFonts w:hint="eastAsia"/>
        </w:rPr>
        <w:t>能</w:t>
      </w:r>
      <w:r w:rsidR="002B1E84">
        <w:rPr>
          <w:rFonts w:hint="eastAsia"/>
        </w:rPr>
        <w:t>，从而降低</w:t>
      </w:r>
      <w:r w:rsidR="00190D73">
        <w:rPr>
          <w:rFonts w:hint="eastAsia"/>
        </w:rPr>
        <w:t>反应的速率</w:t>
      </w:r>
      <w:r w:rsidRPr="008F099D">
        <w:t>。在</w:t>
      </w:r>
      <w:r w:rsidRPr="008F099D">
        <w:t>330 K</w:t>
      </w:r>
      <w:r w:rsidRPr="008F099D">
        <w:t>下，</w:t>
      </w:r>
      <w:proofErr w:type="spellStart"/>
      <w:r w:rsidRPr="008F099D">
        <w:t>MIm</w:t>
      </w:r>
      <w:proofErr w:type="spellEnd"/>
      <w:r w:rsidRPr="008F099D">
        <w:t>/</w:t>
      </w:r>
      <w:proofErr w:type="spellStart"/>
      <w:r w:rsidRPr="008F099D">
        <w:t>BuSCN</w:t>
      </w:r>
      <w:proofErr w:type="spellEnd"/>
      <w:r w:rsidRPr="008F099D">
        <w:t>系统的速率常数相比于</w:t>
      </w:r>
      <w:proofErr w:type="spellStart"/>
      <w:r w:rsidRPr="008F099D">
        <w:t>MIm</w:t>
      </w:r>
      <w:proofErr w:type="spellEnd"/>
      <w:r w:rsidRPr="008F099D">
        <w:t>/MeSCN</w:t>
      </w:r>
      <w:r w:rsidRPr="008F099D">
        <w:t>系统降低了</w:t>
      </w:r>
      <w:r w:rsidRPr="008F099D">
        <w:t>21</w:t>
      </w:r>
      <w:r w:rsidRPr="008F099D">
        <w:t>倍。</w:t>
      </w:r>
      <w:proofErr w:type="spellStart"/>
      <w:r w:rsidRPr="008F099D">
        <w:t>MIm</w:t>
      </w:r>
      <w:proofErr w:type="spellEnd"/>
      <w:r w:rsidRPr="008F099D">
        <w:t>/</w:t>
      </w:r>
      <w:proofErr w:type="spellStart"/>
      <w:r w:rsidRPr="008F099D">
        <w:t>BuSCN</w:t>
      </w:r>
      <w:proofErr w:type="spellEnd"/>
      <w:r w:rsidRPr="008F099D">
        <w:t>系统的活化能在</w:t>
      </w:r>
      <w:proofErr w:type="spellStart"/>
      <w:r w:rsidRPr="008F099D">
        <w:t>MIm</w:t>
      </w:r>
      <w:proofErr w:type="spellEnd"/>
      <w:r w:rsidRPr="008F099D">
        <w:t>/MeSCN</w:t>
      </w:r>
      <w:r w:rsidRPr="008F099D">
        <w:t>系统中增加了</w:t>
      </w:r>
      <w:r w:rsidRPr="008F099D">
        <w:t>27.5 kJ/mol</w:t>
      </w:r>
      <w:r w:rsidRPr="008F099D">
        <w:t>。在溶剂中进行的元动力学计算与实验得出的过渡态能</w:t>
      </w:r>
      <w:proofErr w:type="gramStart"/>
      <w:r w:rsidRPr="008F099D">
        <w:t>垒呈一致</w:t>
      </w:r>
      <w:proofErr w:type="gramEnd"/>
      <w:r w:rsidRPr="008F099D">
        <w:t>的趋势。</w:t>
      </w:r>
      <w:r w:rsidRPr="008F099D">
        <w:t>MD</w:t>
      </w:r>
      <w:r w:rsidRPr="008F099D">
        <w:t>模拟表明，硫氰酸酯的长烷基</w:t>
      </w:r>
      <w:proofErr w:type="gramStart"/>
      <w:r w:rsidRPr="008F099D">
        <w:t>链导致</w:t>
      </w:r>
      <w:proofErr w:type="gramEnd"/>
      <w:r w:rsidRPr="008F099D">
        <w:t>反应位点的空间分布较</w:t>
      </w:r>
      <w:r w:rsidR="00190D73">
        <w:rPr>
          <w:rFonts w:hint="eastAsia"/>
        </w:rPr>
        <w:t>稀疏</w:t>
      </w:r>
      <w:r w:rsidRPr="008F099D">
        <w:t>，扩散速度较慢，这可</w:t>
      </w:r>
      <w:r w:rsidR="00190D73">
        <w:rPr>
          <w:rFonts w:hint="eastAsia"/>
        </w:rPr>
        <w:t>能</w:t>
      </w:r>
      <w:r w:rsidRPr="008F099D">
        <w:t>降低分子间碰撞的概率</w:t>
      </w:r>
      <w:r w:rsidR="00AF7924">
        <w:rPr>
          <w:rFonts w:hint="eastAsia"/>
        </w:rPr>
        <w:t>。</w:t>
      </w:r>
    </w:p>
    <w:p w14:paraId="15FA6677" w14:textId="7E1D520B" w:rsidR="00274225" w:rsidRPr="008F099D" w:rsidRDefault="00B45D41" w:rsidP="00AF7924">
      <w:pPr>
        <w:pStyle w:val="2"/>
      </w:pPr>
      <w:r>
        <w:rPr>
          <w:rFonts w:hint="eastAsia"/>
        </w:rPr>
        <w:t xml:space="preserve"> </w:t>
      </w:r>
      <w:r w:rsidR="00274225" w:rsidRPr="008F099D">
        <w:t>化学反应</w:t>
      </w:r>
    </w:p>
    <w:p w14:paraId="42399090" w14:textId="77777777" w:rsidR="00274225" w:rsidRPr="008F099D" w:rsidRDefault="00274225" w:rsidP="00274225">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本反应</w:t>
      </w:r>
      <w:r>
        <w:rPr>
          <w:rFonts w:ascii="Times New Roman" w:eastAsia="宋体" w:hAnsi="Times New Roman" w:cs="Times New Roman"/>
          <w:sz w:val="24"/>
          <w:szCs w:val="20"/>
        </w:rPr>
        <w:t>（</w:t>
      </w:r>
      <w:r w:rsidRPr="008F099D">
        <w:rPr>
          <w:rFonts w:ascii="Times New Roman" w:eastAsia="宋体" w:hAnsi="Times New Roman" w:cs="Times New Roman"/>
          <w:sz w:val="24"/>
          <w:szCs w:val="20"/>
        </w:rPr>
        <w:t>烷基咪唑</w:t>
      </w:r>
      <w:r w:rsidRPr="008F099D">
        <w:rPr>
          <w:rFonts w:ascii="Times New Roman" w:eastAsia="宋体" w:hAnsi="Times New Roman" w:cs="Times New Roman"/>
          <w:sz w:val="24"/>
          <w:szCs w:val="20"/>
        </w:rPr>
        <w:t>+</w:t>
      </w:r>
      <w:r w:rsidRPr="008F099D">
        <w:rPr>
          <w:rFonts w:ascii="Times New Roman" w:eastAsia="宋体" w:hAnsi="Times New Roman" w:cs="Times New Roman"/>
          <w:sz w:val="24"/>
          <w:szCs w:val="20"/>
        </w:rPr>
        <w:t>烷基硫氰酸酯，</w:t>
      </w:r>
      <w:proofErr w:type="spellStart"/>
      <w:r w:rsidRPr="008F099D">
        <w:rPr>
          <w:rFonts w:ascii="Times New Roman" w:eastAsia="宋体" w:hAnsi="Times New Roman" w:cs="Times New Roman"/>
          <w:sz w:val="24"/>
          <w:szCs w:val="20"/>
        </w:rPr>
        <w:t>RIm+RSCN</w:t>
      </w:r>
      <w:proofErr w:type="spellEnd"/>
      <w:r>
        <w:rPr>
          <w:rFonts w:ascii="Times New Roman" w:eastAsia="宋体" w:hAnsi="Times New Roman" w:cs="Times New Roman"/>
          <w:sz w:val="24"/>
          <w:szCs w:val="20"/>
        </w:rPr>
        <w:t>）</w:t>
      </w:r>
      <w:r w:rsidRPr="008F099D">
        <w:rPr>
          <w:rFonts w:ascii="Times New Roman" w:eastAsia="宋体" w:hAnsi="Times New Roman" w:cs="Times New Roman"/>
          <w:sz w:val="24"/>
          <w:szCs w:val="20"/>
        </w:rPr>
        <w:t>的反应方程式如下：</w:t>
      </w:r>
    </w:p>
    <w:p w14:paraId="356BBA08" w14:textId="77777777" w:rsidR="00274225" w:rsidRPr="008F099D" w:rsidRDefault="00274225" w:rsidP="00274225">
      <w:pPr>
        <w:pStyle w:val="a2"/>
        <w:numPr>
          <w:ilvl w:val="0"/>
          <w:numId w:val="0"/>
        </w:numPr>
        <w:rPr>
          <w:rFonts w:ascii="Times New Roman" w:eastAsia="宋体" w:hAnsi="Times New Roman" w:cs="Times New Roman"/>
          <w:sz w:val="24"/>
          <w:szCs w:val="20"/>
        </w:rPr>
      </w:pPr>
      <w:r w:rsidRPr="008F099D">
        <w:rPr>
          <w:rFonts w:ascii="Times New Roman" w:eastAsia="宋体" w:hAnsi="Times New Roman" w:cs="Times New Roman"/>
          <w:noProof/>
          <w:sz w:val="24"/>
          <w:szCs w:val="20"/>
        </w:rPr>
        <w:drawing>
          <wp:inline distT="0" distB="0" distL="0" distR="0" wp14:anchorId="66962F35" wp14:editId="2A9E03B5">
            <wp:extent cx="5759450" cy="856615"/>
            <wp:effectExtent l="0" t="0" r="6350" b="0"/>
            <wp:docPr id="35769302"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9302" name="图片 1" descr="图形用户界面, 文本&#10;&#10;描述已自动生成"/>
                    <pic:cNvPicPr/>
                  </pic:nvPicPr>
                  <pic:blipFill>
                    <a:blip r:embed="rId19"/>
                    <a:stretch>
                      <a:fillRect/>
                    </a:stretch>
                  </pic:blipFill>
                  <pic:spPr>
                    <a:xfrm>
                      <a:off x="0" y="0"/>
                      <a:ext cx="5759450" cy="856615"/>
                    </a:xfrm>
                    <a:prstGeom prst="rect">
                      <a:avLst/>
                    </a:prstGeom>
                  </pic:spPr>
                </pic:pic>
              </a:graphicData>
            </a:graphic>
          </wp:inline>
        </w:drawing>
      </w:r>
    </w:p>
    <w:p w14:paraId="00CC96F5" w14:textId="640988FC" w:rsidR="00274225" w:rsidRPr="008F099D" w:rsidRDefault="00274225" w:rsidP="00274225">
      <w:pPr>
        <w:pStyle w:val="a2"/>
        <w:numPr>
          <w:ilvl w:val="0"/>
          <w:numId w:val="0"/>
        </w:numPr>
        <w:jc w:val="center"/>
        <w:rPr>
          <w:rFonts w:ascii="Times New Roman" w:eastAsia="宋体" w:hAnsi="Times New Roman" w:cs="Times New Roman"/>
          <w:b/>
          <w:bCs/>
          <w:sz w:val="21"/>
          <w:szCs w:val="21"/>
        </w:rPr>
      </w:pPr>
      <w:r w:rsidRPr="008F099D">
        <w:rPr>
          <w:rFonts w:ascii="Times New Roman" w:eastAsia="宋体" w:hAnsi="Times New Roman" w:cs="Times New Roman"/>
          <w:b/>
          <w:bCs/>
          <w:sz w:val="21"/>
          <w:szCs w:val="21"/>
        </w:rPr>
        <w:t>图</w:t>
      </w:r>
      <w:r w:rsidRPr="008F099D">
        <w:rPr>
          <w:rFonts w:ascii="Times New Roman" w:eastAsia="宋体" w:hAnsi="Times New Roman" w:cs="Times New Roman"/>
          <w:b/>
          <w:bCs/>
          <w:sz w:val="21"/>
          <w:szCs w:val="21"/>
        </w:rPr>
        <w:t>2</w:t>
      </w:r>
      <w:r>
        <w:rPr>
          <w:rFonts w:ascii="Times New Roman" w:eastAsia="宋体" w:hAnsi="Times New Roman" w:cs="Times New Roman"/>
          <w:b/>
          <w:bCs/>
          <w:sz w:val="21"/>
          <w:szCs w:val="21"/>
        </w:rPr>
        <w:t>-1</w:t>
      </w:r>
      <w:r w:rsidRPr="008F099D">
        <w:rPr>
          <w:rFonts w:ascii="Times New Roman" w:eastAsia="宋体" w:hAnsi="Times New Roman" w:cs="Times New Roman"/>
          <w:b/>
          <w:bCs/>
          <w:sz w:val="21"/>
          <w:szCs w:val="21"/>
        </w:rPr>
        <w:t xml:space="preserve"> </w:t>
      </w:r>
      <w:proofErr w:type="spellStart"/>
      <w:r w:rsidRPr="008F099D">
        <w:rPr>
          <w:rFonts w:ascii="Times New Roman" w:eastAsia="宋体" w:hAnsi="Times New Roman" w:cs="Times New Roman"/>
          <w:b/>
          <w:bCs/>
          <w:sz w:val="21"/>
          <w:szCs w:val="21"/>
        </w:rPr>
        <w:t>RIm+RSCN</w:t>
      </w:r>
      <w:proofErr w:type="spellEnd"/>
      <w:r w:rsidRPr="008F099D">
        <w:rPr>
          <w:rFonts w:ascii="Times New Roman" w:eastAsia="宋体" w:hAnsi="Times New Roman" w:cs="Times New Roman"/>
          <w:b/>
          <w:bCs/>
          <w:sz w:val="21"/>
          <w:szCs w:val="21"/>
        </w:rPr>
        <w:t>反应方程式</w:t>
      </w:r>
    </w:p>
    <w:p w14:paraId="7622617A" w14:textId="2E765F1B" w:rsidR="00274225" w:rsidRPr="00274225" w:rsidRDefault="00274225" w:rsidP="00274225">
      <w:pPr>
        <w:ind w:firstLineChars="0" w:firstLine="425"/>
        <w:rPr>
          <w:color w:val="0D0D0D"/>
          <w:shd w:val="clear" w:color="auto" w:fill="FFFFFF"/>
        </w:rPr>
      </w:pPr>
      <w:r w:rsidRPr="008F099D">
        <w:rPr>
          <w:color w:val="0D0D0D"/>
          <w:shd w:val="clear" w:color="auto" w:fill="FFFFFF"/>
        </w:rPr>
        <w:t>此反应机理为著名的</w:t>
      </w:r>
      <w:proofErr w:type="spellStart"/>
      <w:r w:rsidRPr="008F099D">
        <w:rPr>
          <w:color w:val="0D0D0D"/>
          <w:shd w:val="clear" w:color="auto" w:fill="FFFFFF"/>
        </w:rPr>
        <w:t>Menshutkin</w:t>
      </w:r>
      <w:proofErr w:type="spellEnd"/>
      <w:r w:rsidRPr="008F099D">
        <w:rPr>
          <w:color w:val="0D0D0D"/>
          <w:shd w:val="clear" w:color="auto" w:fill="FFFFFF"/>
        </w:rPr>
        <w:t xml:space="preserve"> SN2. </w:t>
      </w:r>
      <w:proofErr w:type="gramStart"/>
      <w:r w:rsidRPr="008F099D">
        <w:rPr>
          <w:color w:val="0D0D0D"/>
          <w:shd w:val="clear" w:color="auto" w:fill="FFFFFF"/>
        </w:rPr>
        <w:t>亲核试剂</w:t>
      </w:r>
      <w:proofErr w:type="gramEnd"/>
      <w:r w:rsidRPr="008F099D">
        <w:rPr>
          <w:color w:val="0D0D0D"/>
          <w:shd w:val="clear" w:color="auto" w:fill="FFFFFF"/>
        </w:rPr>
        <w:t>和底物反应生成了有明显</w:t>
      </w:r>
      <w:r w:rsidR="00334051">
        <w:rPr>
          <w:rFonts w:hint="eastAsia"/>
          <w:color w:val="0D0D0D"/>
          <w:shd w:val="clear" w:color="auto" w:fill="FFFFFF"/>
        </w:rPr>
        <w:t>电荷</w:t>
      </w:r>
      <w:r w:rsidRPr="008F099D">
        <w:rPr>
          <w:color w:val="0D0D0D"/>
          <w:shd w:val="clear" w:color="auto" w:fill="FFFFFF"/>
        </w:rPr>
        <w:t>分离的过渡态，</w:t>
      </w:r>
      <w:r w:rsidR="00334051">
        <w:rPr>
          <w:rFonts w:hint="eastAsia"/>
          <w:color w:val="0D0D0D"/>
          <w:shd w:val="clear" w:color="auto" w:fill="FFFFFF"/>
        </w:rPr>
        <w:t>而后</w:t>
      </w:r>
      <w:r w:rsidRPr="008F099D">
        <w:rPr>
          <w:color w:val="0D0D0D"/>
          <w:shd w:val="clear" w:color="auto" w:fill="FFFFFF"/>
        </w:rPr>
        <w:t>产物形成明显的电荷分离，形成阳离子、阴离子。</w:t>
      </w:r>
    </w:p>
    <w:p w14:paraId="6C34E953" w14:textId="22E72969" w:rsidR="006B60B4" w:rsidRPr="008F099D" w:rsidRDefault="00B45D41" w:rsidP="00AF7924">
      <w:pPr>
        <w:pStyle w:val="2"/>
      </w:pPr>
      <w:r>
        <w:rPr>
          <w:rFonts w:hint="eastAsia"/>
        </w:rPr>
        <w:t xml:space="preserve"> </w:t>
      </w:r>
      <w:r w:rsidR="00CD1ECA" w:rsidRPr="008F099D">
        <w:t>经典分子动力学</w:t>
      </w:r>
      <w:r w:rsidR="00B06485">
        <w:t>（</w:t>
      </w:r>
      <w:r w:rsidR="00CD1ECA" w:rsidRPr="008F099D">
        <w:t>MD</w:t>
      </w:r>
      <w:r w:rsidR="00B06485">
        <w:t>）</w:t>
      </w:r>
      <w:r w:rsidR="00CD1ECA" w:rsidRPr="008F099D">
        <w:t>和从头算分子动力学</w:t>
      </w:r>
      <w:r w:rsidR="00B06485">
        <w:t>（</w:t>
      </w:r>
      <w:r w:rsidR="00CD1ECA" w:rsidRPr="008F099D">
        <w:t>AIMD</w:t>
      </w:r>
      <w:r w:rsidR="00B06485">
        <w:t>）</w:t>
      </w:r>
      <w:r w:rsidR="00CD1ECA" w:rsidRPr="008F099D">
        <w:t>的基本原理</w:t>
      </w:r>
    </w:p>
    <w:p w14:paraId="40D99929" w14:textId="33E0E09B" w:rsidR="00CD1ECA" w:rsidRPr="008F099D" w:rsidRDefault="00CD1ECA" w:rsidP="00AF7924">
      <w:pPr>
        <w:pStyle w:val="3"/>
      </w:pPr>
      <w:r w:rsidRPr="008F099D">
        <w:rPr>
          <w:shd w:val="clear" w:color="auto" w:fill="FFFFFF"/>
        </w:rPr>
        <w:t>经典分子动力学</w:t>
      </w:r>
    </w:p>
    <w:p w14:paraId="7B28F2D9" w14:textId="0C60970B" w:rsidR="001B14B6" w:rsidRPr="008F099D" w:rsidRDefault="00CD1ECA" w:rsidP="00295AAA">
      <w:pPr>
        <w:ind w:firstLineChars="0" w:firstLine="425"/>
        <w:jc w:val="left"/>
        <w:rPr>
          <w:color w:val="333333"/>
          <w:spacing w:val="9"/>
          <w:shd w:val="clear" w:color="auto" w:fill="FFFFFF"/>
        </w:rPr>
      </w:pPr>
      <w:r w:rsidRPr="008F099D">
        <w:rPr>
          <w:color w:val="333333"/>
          <w:spacing w:val="9"/>
          <w:shd w:val="clear" w:color="auto" w:fill="FFFFFF"/>
        </w:rPr>
        <w:t>在经典分子动力学中</w:t>
      </w:r>
      <w:r w:rsidR="00287D32">
        <w:rPr>
          <w:rFonts w:hint="eastAsia"/>
          <w:color w:val="333333"/>
          <w:spacing w:val="9"/>
          <w:shd w:val="clear" w:color="auto" w:fill="FFFFFF"/>
        </w:rPr>
        <w:t>，</w:t>
      </w:r>
      <w:r w:rsidRPr="008F099D">
        <w:rPr>
          <w:color w:val="333333"/>
          <w:spacing w:val="9"/>
          <w:shd w:val="clear" w:color="auto" w:fill="FFFFFF"/>
        </w:rPr>
        <w:t>系统中原子的一系列的位形是通过对牛顿运动方程积分得到的</w:t>
      </w:r>
      <w:r w:rsidR="00594A8A">
        <w:rPr>
          <w:rFonts w:hint="eastAsia"/>
          <w:color w:val="333333"/>
          <w:spacing w:val="9"/>
          <w:shd w:val="clear" w:color="auto" w:fill="FFFFFF"/>
        </w:rPr>
        <w:t>，</w:t>
      </w:r>
      <w:r w:rsidRPr="008F099D">
        <w:rPr>
          <w:color w:val="333333"/>
          <w:spacing w:val="9"/>
          <w:shd w:val="clear" w:color="auto" w:fill="FFFFFF"/>
        </w:rPr>
        <w:t>通过解牛顿第二定律的微分方程</w:t>
      </w:r>
      <w:r w:rsidR="00B06485">
        <w:rPr>
          <w:color w:val="333333"/>
          <w:spacing w:val="9"/>
          <w:shd w:val="clear" w:color="auto" w:fill="FFFFFF"/>
        </w:rPr>
        <w:t>（</w:t>
      </w:r>
      <w:r w:rsidR="001B14B6" w:rsidRPr="008F099D">
        <w:rPr>
          <w:color w:val="333333"/>
          <w:spacing w:val="9"/>
          <w:shd w:val="clear" w:color="auto" w:fill="FFFFFF"/>
        </w:rPr>
        <w:t>2-1</w:t>
      </w:r>
      <w:r w:rsidR="00B06485">
        <w:rPr>
          <w:color w:val="333333"/>
          <w:spacing w:val="9"/>
          <w:shd w:val="clear" w:color="auto" w:fill="FFFFFF"/>
        </w:rPr>
        <w:t>）</w:t>
      </w:r>
      <w:r w:rsidR="00BA01F3" w:rsidRPr="008F099D">
        <w:rPr>
          <w:color w:val="333333"/>
          <w:spacing w:val="9"/>
          <w:shd w:val="clear" w:color="auto" w:fill="FFFFFF"/>
        </w:rPr>
        <w:t>:</w:t>
      </w:r>
    </w:p>
    <w:p w14:paraId="5458B68A" w14:textId="346AE67D" w:rsidR="00CD1ECA" w:rsidRPr="008F099D" w:rsidRDefault="00000000" w:rsidP="00295AAA">
      <w:pPr>
        <w:ind w:firstLineChars="0" w:firstLine="425"/>
        <w:jc w:val="left"/>
        <w:rPr>
          <w:color w:val="333333"/>
          <w:spacing w:val="9"/>
          <w:shd w:val="clear" w:color="auto" w:fill="FFFFFF"/>
        </w:rPr>
      </w:pP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a</m:t>
            </m:r>
          </m:e>
          <m:sub>
            <m:r>
              <w:rPr>
                <w:rFonts w:ascii="Cambria Math" w:hAnsi="Cambria Math"/>
                <w:color w:val="0D0D0D"/>
                <w:sz w:val="21"/>
                <w:szCs w:val="21"/>
                <w:shd w:val="clear" w:color="auto" w:fill="FFFFFF"/>
              </w:rPr>
              <m:t>i</m:t>
            </m:r>
          </m:sub>
        </m:sSub>
        <m:r>
          <w:rPr>
            <w:rFonts w:ascii="Cambria Math" w:hAnsi="Cambria Math"/>
            <w:color w:val="0D0D0D"/>
            <w:sz w:val="21"/>
            <w:szCs w:val="21"/>
            <w:shd w:val="clear" w:color="auto" w:fill="FFFFFF"/>
          </w:rPr>
          <m:t>=</m:t>
        </m:r>
        <m:f>
          <m:fPr>
            <m:ctrlPr>
              <w:rPr>
                <w:rFonts w:ascii="Cambria Math" w:hAnsi="Cambria Math"/>
                <w:i/>
                <w:color w:val="0D0D0D"/>
                <w:sz w:val="21"/>
                <w:szCs w:val="21"/>
                <w:shd w:val="clear" w:color="auto" w:fill="FFFFFF"/>
              </w:rPr>
            </m:ctrlPr>
          </m:fPr>
          <m:num>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d</m:t>
                </m:r>
              </m:e>
              <m:sup>
                <m:r>
                  <w:rPr>
                    <w:rFonts w:ascii="Cambria Math" w:hAnsi="Cambria Math"/>
                    <w:color w:val="0D0D0D"/>
                    <w:sz w:val="21"/>
                    <w:szCs w:val="21"/>
                    <w:shd w:val="clear" w:color="auto" w:fill="FFFFFF"/>
                  </w:rPr>
                  <m:t>2</m:t>
                </m:r>
              </m:sup>
            </m:sSup>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r</m:t>
                </m:r>
              </m:e>
              <m:sub>
                <m:r>
                  <w:rPr>
                    <w:rFonts w:ascii="Cambria Math" w:hAnsi="Cambria Math"/>
                    <w:color w:val="0D0D0D"/>
                    <w:sz w:val="21"/>
                    <w:szCs w:val="21"/>
                    <w:shd w:val="clear" w:color="auto" w:fill="FFFFFF"/>
                  </w:rPr>
                  <m:t>i</m:t>
                </m:r>
              </m:sub>
            </m:sSub>
          </m:num>
          <m:den>
            <m:r>
              <w:rPr>
                <w:rFonts w:ascii="Cambria Math" w:hAnsi="Cambria Math"/>
                <w:color w:val="0D0D0D"/>
                <w:sz w:val="21"/>
                <w:szCs w:val="21"/>
                <w:shd w:val="clear" w:color="auto" w:fill="FFFFFF"/>
              </w:rPr>
              <m:t>d</m:t>
            </m:r>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t</m:t>
                </m:r>
              </m:e>
              <m:sup>
                <m:r>
                  <w:rPr>
                    <w:rFonts w:ascii="Cambria Math" w:hAnsi="Cambria Math"/>
                    <w:color w:val="0D0D0D"/>
                    <w:sz w:val="21"/>
                    <w:szCs w:val="21"/>
                    <w:shd w:val="clear" w:color="auto" w:fill="FFFFFF"/>
                  </w:rPr>
                  <m:t>2</m:t>
                </m:r>
              </m:sup>
            </m:sSup>
          </m:den>
        </m:f>
        <m:r>
          <w:rPr>
            <w:rFonts w:ascii="Cambria Math" w:hAnsi="Cambria Math"/>
            <w:color w:val="0D0D0D"/>
            <w:sz w:val="21"/>
            <w:szCs w:val="21"/>
            <w:shd w:val="clear" w:color="auto" w:fill="FFFFFF"/>
          </w:rPr>
          <m:t>=</m:t>
        </m:r>
        <m:f>
          <m:fPr>
            <m:ctrlPr>
              <w:rPr>
                <w:rFonts w:ascii="Cambria Math" w:hAnsi="Cambria Math"/>
                <w:i/>
                <w:color w:val="0D0D0D"/>
                <w:sz w:val="21"/>
                <w:szCs w:val="21"/>
                <w:shd w:val="clear" w:color="auto" w:fill="FFFFFF"/>
              </w:rPr>
            </m:ctrlPr>
          </m:fPr>
          <m:num>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F</m:t>
                </m:r>
              </m:e>
              <m:sub>
                <m:r>
                  <w:rPr>
                    <w:rFonts w:ascii="Cambria Math" w:hAnsi="Cambria Math"/>
                    <w:color w:val="0D0D0D"/>
                    <w:sz w:val="21"/>
                    <w:szCs w:val="21"/>
                    <w:shd w:val="clear" w:color="auto" w:fill="FFFFFF"/>
                  </w:rPr>
                  <m:t>i</m:t>
                </m:r>
              </m:sub>
            </m:sSub>
            <m:r>
              <w:rPr>
                <w:rFonts w:ascii="Cambria Math" w:hAnsi="Cambria Math"/>
                <w:color w:val="0D0D0D"/>
                <w:sz w:val="21"/>
                <w:szCs w:val="21"/>
                <w:shd w:val="clear" w:color="auto" w:fill="FFFFFF"/>
              </w:rPr>
              <m:t>+</m:t>
            </m:r>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f</m:t>
                </m:r>
              </m:e>
              <m:sub>
                <m:r>
                  <w:rPr>
                    <w:rFonts w:ascii="Cambria Math" w:hAnsi="Cambria Math"/>
                    <w:color w:val="0D0D0D"/>
                    <w:sz w:val="21"/>
                    <w:szCs w:val="21"/>
                    <w:shd w:val="clear" w:color="auto" w:fill="FFFFFF"/>
                  </w:rPr>
                  <m:t>i</m:t>
                </m:r>
              </m:sub>
            </m:sSub>
          </m:num>
          <m:den>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m</m:t>
                </m:r>
              </m:e>
              <m:sub>
                <m:r>
                  <w:rPr>
                    <w:rFonts w:ascii="Cambria Math" w:hAnsi="Cambria Math"/>
                    <w:color w:val="0D0D0D"/>
                    <w:sz w:val="21"/>
                    <w:szCs w:val="21"/>
                    <w:shd w:val="clear" w:color="auto" w:fill="FFFFFF"/>
                  </w:rPr>
                  <m:t>i</m:t>
                </m:r>
              </m:sub>
            </m:sSub>
          </m:den>
        </m:f>
      </m:oMath>
      <w:r w:rsidR="001B14B6" w:rsidRPr="008F099D">
        <w:rPr>
          <w:color w:val="0D0D0D"/>
          <w:shd w:val="clear" w:color="auto" w:fill="FFFFFF"/>
        </w:rPr>
        <w:t xml:space="preserve">  </w:t>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B06485">
        <w:rPr>
          <w:color w:val="0D0D0D"/>
          <w:sz w:val="21"/>
          <w:szCs w:val="21"/>
          <w:shd w:val="clear" w:color="auto" w:fill="FFFFFF"/>
        </w:rPr>
        <w:t>（</w:t>
      </w:r>
      <w:r w:rsidR="001B14B6" w:rsidRPr="008F099D">
        <w:rPr>
          <w:color w:val="0D0D0D"/>
          <w:sz w:val="21"/>
          <w:szCs w:val="21"/>
          <w:shd w:val="clear" w:color="auto" w:fill="FFFFFF"/>
        </w:rPr>
        <w:t>2-1</w:t>
      </w:r>
      <w:r w:rsidR="00B06485">
        <w:rPr>
          <w:color w:val="0D0D0D"/>
          <w:sz w:val="21"/>
          <w:szCs w:val="21"/>
          <w:shd w:val="clear" w:color="auto" w:fill="FFFFFF"/>
        </w:rPr>
        <w:t>）</w:t>
      </w:r>
    </w:p>
    <w:p w14:paraId="6A5FAE96" w14:textId="3038971B" w:rsidR="00CD1ECA" w:rsidRPr="008F099D" w:rsidRDefault="00CD1ECA" w:rsidP="00295AAA">
      <w:pPr>
        <w:ind w:firstLineChars="0" w:firstLine="425"/>
        <w:jc w:val="left"/>
        <w:rPr>
          <w:color w:val="333333"/>
          <w:spacing w:val="9"/>
          <w:shd w:val="clear" w:color="auto" w:fill="FFFFFF"/>
        </w:rPr>
      </w:pPr>
      <w:r w:rsidRPr="008F099D">
        <w:rPr>
          <w:color w:val="333333"/>
          <w:spacing w:val="9"/>
          <w:shd w:val="clear" w:color="auto" w:fill="FFFFFF"/>
        </w:rPr>
        <w:lastRenderedPageBreak/>
        <w:t>可以获得原子的运动细节。这里</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m</m:t>
            </m:r>
          </m:e>
          <m:sub>
            <m:r>
              <w:rPr>
                <w:rFonts w:ascii="Cambria Math" w:hAnsi="Cambria Math"/>
                <w:color w:val="0D0D0D"/>
                <w:shd w:val="clear" w:color="auto" w:fill="FFFFFF"/>
              </w:rPr>
              <m:t>i</m:t>
            </m:r>
          </m:sub>
        </m:sSub>
      </m:oMath>
      <w:r w:rsidR="00287D32">
        <w:rPr>
          <w:rFonts w:hint="eastAsia"/>
          <w:color w:val="0D0D0D"/>
          <w:shd w:val="clear" w:color="auto" w:fill="FFFFFF"/>
        </w:rPr>
        <w:t>,</w:t>
      </w:r>
      <w:r w:rsidR="00AF061E" w:rsidRPr="00AF061E">
        <w:rPr>
          <w:i/>
          <w:color w:val="0D0D0D"/>
          <w:shd w:val="clear" w:color="auto" w:fill="FFFFFF"/>
        </w:rPr>
        <w:t xml:space="preserve"> </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r</m:t>
            </m:r>
          </m:e>
          <m:sub>
            <m:r>
              <w:rPr>
                <w:rFonts w:ascii="Cambria Math" w:hAnsi="Cambria Math"/>
                <w:color w:val="0D0D0D"/>
                <w:shd w:val="clear" w:color="auto" w:fill="FFFFFF"/>
              </w:rPr>
              <m:t>i</m:t>
            </m:r>
          </m:sub>
        </m:sSub>
      </m:oMath>
      <w:r w:rsidR="00AF061E" w:rsidRPr="00AF061E">
        <w:rPr>
          <w:iCs/>
          <w:color w:val="0D0D0D"/>
          <w:shd w:val="clear" w:color="auto" w:fill="FFFFFF"/>
        </w:rPr>
        <w:t>,</w:t>
      </w:r>
      <w:r w:rsidRPr="00AF061E">
        <w:rPr>
          <w:i/>
          <w:color w:val="0D0D0D"/>
          <w:shd w:val="clear" w:color="auto" w:fill="FFFFFF"/>
        </w:rPr>
        <w:t xml:space="preserve"> </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F</m:t>
            </m:r>
          </m:e>
          <m:sub>
            <m:r>
              <w:rPr>
                <w:rFonts w:ascii="Cambria Math" w:hAnsi="Cambria Math"/>
                <w:color w:val="0D0D0D"/>
                <w:shd w:val="clear" w:color="auto" w:fill="FFFFFF"/>
              </w:rPr>
              <m:t>i</m:t>
            </m:r>
          </m:sub>
        </m:sSub>
      </m:oMath>
      <w:r w:rsidRPr="00AF061E">
        <w:rPr>
          <w:color w:val="333333"/>
          <w:spacing w:val="9"/>
          <w:shd w:val="clear" w:color="auto" w:fill="FFFFFF"/>
        </w:rPr>
        <w:t>及</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f</m:t>
            </m:r>
          </m:e>
          <m:sub>
            <m:r>
              <w:rPr>
                <w:rFonts w:ascii="Cambria Math" w:hAnsi="Cambria Math"/>
                <w:color w:val="0D0D0D"/>
                <w:shd w:val="clear" w:color="auto" w:fill="FFFFFF"/>
              </w:rPr>
              <m:t>i</m:t>
            </m:r>
          </m:sub>
        </m:sSub>
      </m:oMath>
      <w:r w:rsidRPr="008F099D">
        <w:rPr>
          <w:color w:val="333333"/>
          <w:spacing w:val="9"/>
          <w:shd w:val="clear" w:color="auto" w:fill="FFFFFF"/>
        </w:rPr>
        <w:t>分别为第</w:t>
      </w:r>
      <w:proofErr w:type="spellStart"/>
      <w:r w:rsidRPr="00AF061E">
        <w:rPr>
          <w:i/>
          <w:iCs/>
          <w:color w:val="333333"/>
          <w:spacing w:val="9"/>
          <w:shd w:val="clear" w:color="auto" w:fill="FFFFFF"/>
        </w:rPr>
        <w:t>i</w:t>
      </w:r>
      <w:proofErr w:type="spellEnd"/>
      <w:r w:rsidRPr="008F099D">
        <w:rPr>
          <w:color w:val="333333"/>
          <w:spacing w:val="9"/>
          <w:shd w:val="clear" w:color="auto" w:fill="FFFFFF"/>
        </w:rPr>
        <w:t>原子的质量、位置矢量、</w:t>
      </w:r>
      <w:r w:rsidR="002B1E84">
        <w:rPr>
          <w:rFonts w:hint="eastAsia"/>
          <w:color w:val="333333"/>
          <w:spacing w:val="9"/>
          <w:shd w:val="clear" w:color="auto" w:fill="FFFFFF"/>
        </w:rPr>
        <w:t>力</w:t>
      </w:r>
      <w:r w:rsidRPr="008F099D">
        <w:rPr>
          <w:color w:val="333333"/>
          <w:spacing w:val="9"/>
          <w:shd w:val="clear" w:color="auto" w:fill="FFFFFF"/>
        </w:rPr>
        <w:t>的可以根据势函数</w:t>
      </w:r>
      <w:r w:rsidRPr="000E6052">
        <w:rPr>
          <w:i/>
          <w:color w:val="333333"/>
          <w:spacing w:val="9"/>
          <w:shd w:val="clear" w:color="auto" w:fill="FFFFFF"/>
          <w:rPrChange w:id="3" w:author="PC" w:date="2024-03-05T11:35:00Z">
            <w:rPr>
              <w:color w:val="333333"/>
              <w:spacing w:val="9"/>
              <w:shd w:val="clear" w:color="auto" w:fill="FFFFFF"/>
            </w:rPr>
          </w:rPrChange>
        </w:rPr>
        <w:t>U</w:t>
      </w:r>
      <w:r w:rsidRPr="008F099D">
        <w:rPr>
          <w:color w:val="333333"/>
          <w:spacing w:val="9"/>
          <w:shd w:val="clear" w:color="auto" w:fill="FFFFFF"/>
        </w:rPr>
        <w:t>的梯度求出</w:t>
      </w:r>
      <w:r w:rsidR="002B1E84">
        <w:rPr>
          <w:rFonts w:hint="eastAsia"/>
          <w:color w:val="333333"/>
          <w:spacing w:val="9"/>
          <w:shd w:val="clear" w:color="auto" w:fill="FFFFFF"/>
        </w:rPr>
        <w:t>（</w:t>
      </w:r>
      <m:oMath>
        <m:sSub>
          <m:sSubPr>
            <m:ctrlPr>
              <w:rPr>
                <w:rFonts w:ascii="Cambria Math" w:hAnsi="Cambria Math"/>
                <w:i/>
                <w:color w:val="333333"/>
                <w:spacing w:val="9"/>
                <w:sz w:val="21"/>
                <w:szCs w:val="16"/>
                <w:shd w:val="clear" w:color="auto" w:fill="FFFFFF"/>
              </w:rPr>
            </m:ctrlPr>
          </m:sSubPr>
          <m:e>
            <m:r>
              <w:rPr>
                <w:rFonts w:ascii="Cambria Math" w:hAnsi="Cambria Math"/>
                <w:color w:val="333333"/>
                <w:spacing w:val="9"/>
                <w:sz w:val="21"/>
                <w:szCs w:val="16"/>
                <w:shd w:val="clear" w:color="auto" w:fill="FFFFFF"/>
              </w:rPr>
              <m:t>F</m:t>
            </m:r>
          </m:e>
          <m:sub>
            <m:r>
              <w:rPr>
                <w:rFonts w:ascii="Cambria Math" w:hAnsi="Cambria Math"/>
                <w:color w:val="333333"/>
                <w:spacing w:val="9"/>
                <w:sz w:val="21"/>
                <w:szCs w:val="16"/>
                <w:shd w:val="clear" w:color="auto" w:fill="FFFFFF"/>
              </w:rPr>
              <m:t>i</m:t>
            </m:r>
          </m:sub>
        </m:sSub>
        <m:r>
          <w:rPr>
            <w:rFonts w:ascii="Cambria Math" w:hAnsi="Cambria Math"/>
            <w:color w:val="333333"/>
            <w:spacing w:val="9"/>
            <w:sz w:val="21"/>
            <w:szCs w:val="16"/>
            <w:shd w:val="clear" w:color="auto" w:fill="FFFFFF"/>
          </w:rPr>
          <m:t>=-</m:t>
        </m:r>
        <m:r>
          <w:rPr>
            <w:rFonts w:ascii="Cambria Math" w:hAnsi="Cambria Math" w:cs="Segoe UI Symbol"/>
            <w:color w:val="333333"/>
            <w:spacing w:val="9"/>
            <w:sz w:val="21"/>
            <w:szCs w:val="16"/>
            <w:shd w:val="clear" w:color="auto" w:fill="FFFFFF"/>
          </w:rPr>
          <m:t>▽</m:t>
        </m:r>
        <m:r>
          <w:rPr>
            <w:rFonts w:ascii="Cambria Math" w:hAnsi="Cambria Math"/>
            <w:color w:val="333333"/>
            <w:spacing w:val="9"/>
            <w:sz w:val="21"/>
            <w:szCs w:val="16"/>
            <w:shd w:val="clear" w:color="auto" w:fill="FFFFFF"/>
          </w:rPr>
          <m:t>iU</m:t>
        </m:r>
      </m:oMath>
      <w:r w:rsidR="002B1E84">
        <w:rPr>
          <w:rFonts w:hint="eastAsia"/>
          <w:color w:val="333333"/>
          <w:spacing w:val="9"/>
          <w:shd w:val="clear" w:color="auto" w:fill="FFFFFF"/>
        </w:rPr>
        <w:t>）</w:t>
      </w:r>
      <w:r w:rsidRPr="008F099D">
        <w:rPr>
          <w:color w:val="333333"/>
          <w:spacing w:val="9"/>
          <w:shd w:val="clear" w:color="auto" w:fill="FFFFFF"/>
        </w:rPr>
        <w:t>。</w:t>
      </w:r>
      <w:r w:rsidRPr="00AF7CDF">
        <w:rPr>
          <w:i/>
          <w:iCs/>
          <w:color w:val="333333"/>
          <w:spacing w:val="9"/>
          <w:shd w:val="clear" w:color="auto" w:fill="FFFFFF"/>
        </w:rPr>
        <w:t>U</w:t>
      </w:r>
      <w:r w:rsidR="002B1E84" w:rsidRPr="00B7228D">
        <w:rPr>
          <w:rStyle w:val="aff5"/>
          <w:rFonts w:hint="eastAsia"/>
          <w:iCs/>
          <w:sz w:val="24"/>
          <w:szCs w:val="24"/>
          <w:rPrChange w:id="4" w:author="PC" w:date="2024-03-06T16:45:00Z">
            <w:rPr>
              <w:rStyle w:val="aff5"/>
              <w:rFonts w:hint="eastAsia"/>
              <w:i/>
              <w:iCs/>
            </w:rPr>
          </w:rPrChange>
        </w:rPr>
        <w:t>表示</w:t>
      </w:r>
      <w:r w:rsidRPr="008F099D">
        <w:rPr>
          <w:color w:val="333333"/>
          <w:spacing w:val="9"/>
          <w:shd w:val="clear" w:color="auto" w:fill="FFFFFF"/>
        </w:rPr>
        <w:t>所有原子位置的函数</w:t>
      </w:r>
      <w:r w:rsidR="00287D32">
        <w:rPr>
          <w:rFonts w:hint="eastAsia"/>
          <w:color w:val="333333"/>
          <w:spacing w:val="9"/>
          <w:shd w:val="clear" w:color="auto" w:fill="FFFFFF"/>
        </w:rPr>
        <w:t>，</w:t>
      </w:r>
      <w:r w:rsidRPr="008F099D">
        <w:rPr>
          <w:color w:val="333333"/>
          <w:spacing w:val="9"/>
          <w:shd w:val="clear" w:color="auto" w:fill="FFFFFF"/>
        </w:rPr>
        <w:t>而</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f</m:t>
            </m:r>
          </m:e>
          <m:sub>
            <m:r>
              <w:rPr>
                <w:rFonts w:ascii="Cambria Math" w:hAnsi="Cambria Math"/>
                <w:color w:val="0D0D0D"/>
                <w:shd w:val="clear" w:color="auto" w:fill="FFFFFF"/>
              </w:rPr>
              <m:t>i</m:t>
            </m:r>
          </m:sub>
        </m:sSub>
      </m:oMath>
      <w:r w:rsidR="00B7228D">
        <w:rPr>
          <w:rFonts w:hint="eastAsia"/>
          <w:color w:val="0D0D0D"/>
          <w:shd w:val="clear" w:color="auto" w:fill="FFFFFF"/>
        </w:rPr>
        <w:t>为</w:t>
      </w:r>
      <w:r w:rsidR="002B1E84">
        <w:rPr>
          <w:rFonts w:hint="eastAsia"/>
          <w:color w:val="333333"/>
          <w:spacing w:val="9"/>
          <w:shd w:val="clear" w:color="auto" w:fill="FFFFFF"/>
        </w:rPr>
        <w:t>描述</w:t>
      </w:r>
      <w:r w:rsidR="00B7228D">
        <w:rPr>
          <w:rFonts w:hint="eastAsia"/>
          <w:color w:val="333333"/>
          <w:spacing w:val="9"/>
          <w:shd w:val="clear" w:color="auto" w:fill="FFFFFF"/>
        </w:rPr>
        <w:t>整个体系中所有</w:t>
      </w:r>
      <w:r w:rsidRPr="008F099D">
        <w:rPr>
          <w:color w:val="333333"/>
          <w:spacing w:val="9"/>
          <w:shd w:val="clear" w:color="auto" w:fill="FFFFFF"/>
        </w:rPr>
        <w:t>原子位置和速度</w:t>
      </w:r>
      <w:r w:rsidR="002B1E84">
        <w:rPr>
          <w:rFonts w:hint="eastAsia"/>
          <w:color w:val="333333"/>
          <w:spacing w:val="9"/>
          <w:shd w:val="clear" w:color="auto" w:fill="FFFFFF"/>
        </w:rPr>
        <w:t>的函数</w:t>
      </w:r>
      <w:r w:rsidR="0085280B" w:rsidRPr="00DF6E80">
        <w:rPr>
          <w:noProof/>
          <w:sz w:val="21"/>
          <w:szCs w:val="16"/>
          <w:vertAlign w:val="superscript"/>
        </w:rPr>
        <w:fldChar w:fldCharType="begin"/>
      </w:r>
      <w:r w:rsidR="0085280B" w:rsidRPr="00DF6E80">
        <w:rPr>
          <w:rFonts w:hint="eastAsia"/>
          <w:noProof/>
          <w:sz w:val="21"/>
          <w:szCs w:val="16"/>
          <w:vertAlign w:val="superscript"/>
        </w:rPr>
        <w:instrText xml:space="preserve"> ADDIN EN.CITE &lt;EndNote&gt;&lt;Cite&gt;&lt;Author&gt;</w:instrText>
      </w:r>
      <w:r w:rsidR="0085280B" w:rsidRPr="00DF6E80">
        <w:rPr>
          <w:rFonts w:hint="eastAsia"/>
          <w:noProof/>
          <w:sz w:val="21"/>
          <w:szCs w:val="16"/>
          <w:vertAlign w:val="superscript"/>
        </w:rPr>
        <w:instrText>文玉华</w:instrText>
      </w:r>
      <w:r w:rsidR="0085280B" w:rsidRPr="00DF6E80">
        <w:rPr>
          <w:rFonts w:hint="eastAsia"/>
          <w:noProof/>
          <w:sz w:val="21"/>
          <w:szCs w:val="16"/>
          <w:vertAlign w:val="superscript"/>
        </w:rPr>
        <w:instrText>&lt;/Author&gt;&lt;Year&gt;2003&lt;/Year&gt;&lt;RecNum&gt;12&lt;/RecNum&gt;&lt;DisplayText&gt;&lt;style face="superscript"&gt;[11]&lt;/style&gt;&lt;/DisplayText&gt;&lt;record&gt;&lt;rec-number&gt;12&lt;/rec-number&gt;&lt;foreign-keys&gt;&lt;key app="EN" db-id="5vd9ds0vmvs2pqezzz1x5rpd5rxtsfw5esw0" timestamp="1709568570"&gt;12&lt;/key&gt;&lt;/foreign-keys&gt;&lt;ref-type name="Journal Article"&gt;17&lt;/ref-type&gt;&lt;contributors&gt;&lt;authors&gt;&lt;author&gt;</w:instrText>
      </w:r>
      <w:r w:rsidR="0085280B" w:rsidRPr="00DF6E80">
        <w:rPr>
          <w:rFonts w:hint="eastAsia"/>
          <w:noProof/>
          <w:sz w:val="21"/>
          <w:szCs w:val="16"/>
          <w:vertAlign w:val="superscript"/>
        </w:rPr>
        <w:instrText>文玉华</w:instrText>
      </w:r>
      <w:r w:rsidR="0085280B" w:rsidRPr="00DF6E80">
        <w:rPr>
          <w:rFonts w:hint="eastAsia"/>
          <w:noProof/>
          <w:sz w:val="21"/>
          <w:szCs w:val="16"/>
          <w:vertAlign w:val="superscript"/>
        </w:rPr>
        <w:instrText>&lt;/author&gt;&lt;author&gt;</w:instrText>
      </w:r>
      <w:r w:rsidR="0085280B" w:rsidRPr="00DF6E80">
        <w:rPr>
          <w:rFonts w:hint="eastAsia"/>
          <w:noProof/>
          <w:sz w:val="21"/>
          <w:szCs w:val="16"/>
          <w:vertAlign w:val="superscript"/>
        </w:rPr>
        <w:instrText>朱如曾</w:instrText>
      </w:r>
      <w:r w:rsidR="0085280B" w:rsidRPr="00DF6E80">
        <w:rPr>
          <w:rFonts w:hint="eastAsia"/>
          <w:noProof/>
          <w:sz w:val="21"/>
          <w:szCs w:val="16"/>
          <w:vertAlign w:val="superscript"/>
        </w:rPr>
        <w:instrText>&lt;/author&gt;&lt;author&gt;</w:instrText>
      </w:r>
      <w:r w:rsidR="0085280B" w:rsidRPr="00DF6E80">
        <w:rPr>
          <w:rFonts w:hint="eastAsia"/>
          <w:noProof/>
          <w:sz w:val="21"/>
          <w:szCs w:val="16"/>
          <w:vertAlign w:val="superscript"/>
        </w:rPr>
        <w:instrText>周富信</w:instrText>
      </w:r>
      <w:r w:rsidR="0085280B" w:rsidRPr="00DF6E80">
        <w:rPr>
          <w:rFonts w:hint="eastAsia"/>
          <w:noProof/>
          <w:sz w:val="21"/>
          <w:szCs w:val="16"/>
          <w:vertAlign w:val="superscript"/>
        </w:rPr>
        <w:instrText>&lt;/author&gt;&lt;author&gt;</w:instrText>
      </w:r>
      <w:r w:rsidR="0085280B" w:rsidRPr="00DF6E80">
        <w:rPr>
          <w:rFonts w:hint="eastAsia"/>
          <w:noProof/>
          <w:sz w:val="21"/>
          <w:szCs w:val="16"/>
          <w:vertAlign w:val="superscript"/>
        </w:rPr>
        <w:instrText>王崇愚</w:instrText>
      </w:r>
      <w:r w:rsidR="0085280B" w:rsidRPr="00DF6E80">
        <w:rPr>
          <w:rFonts w:hint="eastAsia"/>
          <w:noProof/>
          <w:sz w:val="21"/>
          <w:szCs w:val="16"/>
          <w:vertAlign w:val="superscript"/>
        </w:rPr>
        <w:instrText>&lt;/author&gt;&lt;/authors&gt;&lt;/contributors&gt;&lt;auth-address&gt;</w:instrText>
      </w:r>
      <w:r w:rsidR="0085280B" w:rsidRPr="00DF6E80">
        <w:rPr>
          <w:rFonts w:hint="eastAsia"/>
          <w:noProof/>
          <w:sz w:val="21"/>
          <w:szCs w:val="16"/>
          <w:vertAlign w:val="superscript"/>
        </w:rPr>
        <w:instrText>清华大学物理系</w:instrText>
      </w:r>
      <w:r w:rsidR="0085280B" w:rsidRPr="00DF6E80">
        <w:rPr>
          <w:rFonts w:hint="eastAsia"/>
          <w:noProof/>
          <w:sz w:val="21"/>
          <w:szCs w:val="16"/>
          <w:vertAlign w:val="superscript"/>
        </w:rPr>
        <w:instrText>,</w:instrText>
      </w:r>
      <w:r w:rsidR="0085280B" w:rsidRPr="00DF6E80">
        <w:rPr>
          <w:rFonts w:hint="eastAsia"/>
          <w:noProof/>
          <w:sz w:val="21"/>
          <w:szCs w:val="16"/>
          <w:vertAlign w:val="superscript"/>
        </w:rPr>
        <w:instrText>中国科学院力学研究所</w:instrText>
      </w:r>
      <w:r w:rsidR="0085280B" w:rsidRPr="00DF6E80">
        <w:rPr>
          <w:rFonts w:hint="eastAsia"/>
          <w:noProof/>
          <w:sz w:val="21"/>
          <w:szCs w:val="16"/>
          <w:vertAlign w:val="superscript"/>
        </w:rPr>
        <w:instrText>LNM,</w:instrText>
      </w:r>
      <w:r w:rsidR="0085280B" w:rsidRPr="00DF6E80">
        <w:rPr>
          <w:rFonts w:hint="eastAsia"/>
          <w:noProof/>
          <w:sz w:val="21"/>
          <w:szCs w:val="16"/>
          <w:vertAlign w:val="superscript"/>
        </w:rPr>
        <w:instrText>中国科学院力学研究所</w:instrText>
      </w:r>
      <w:r w:rsidR="0085280B" w:rsidRPr="00DF6E80">
        <w:rPr>
          <w:rFonts w:hint="eastAsia"/>
          <w:noProof/>
          <w:sz w:val="21"/>
          <w:szCs w:val="16"/>
          <w:vertAlign w:val="superscript"/>
        </w:rPr>
        <w:instrText>LNM,</w:instrText>
      </w:r>
      <w:r w:rsidR="0085280B" w:rsidRPr="00DF6E80">
        <w:rPr>
          <w:rFonts w:hint="eastAsia"/>
          <w:noProof/>
          <w:sz w:val="21"/>
          <w:szCs w:val="16"/>
          <w:vertAlign w:val="superscript"/>
        </w:rPr>
        <w:instrText>清华大学物理系</w:instrText>
      </w:r>
      <w:r w:rsidR="0085280B" w:rsidRPr="00DF6E80">
        <w:rPr>
          <w:rFonts w:hint="eastAsia"/>
          <w:noProof/>
          <w:sz w:val="21"/>
          <w:szCs w:val="16"/>
          <w:vertAlign w:val="superscript"/>
        </w:rPr>
        <w:instrText xml:space="preserve"> </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100084 </w:instrText>
      </w:r>
      <w:r w:rsidR="0085280B" w:rsidRPr="00DF6E80">
        <w:rPr>
          <w:rFonts w:hint="eastAsia"/>
          <w:noProof/>
          <w:sz w:val="21"/>
          <w:szCs w:val="16"/>
          <w:vertAlign w:val="superscript"/>
        </w:rPr>
        <w:instrText>中国科学院力学研究所</w:instrText>
      </w:r>
      <w:r w:rsidR="0085280B" w:rsidRPr="00DF6E80">
        <w:rPr>
          <w:rFonts w:hint="eastAsia"/>
          <w:noProof/>
          <w:sz w:val="21"/>
          <w:szCs w:val="16"/>
          <w:vertAlign w:val="superscript"/>
        </w:rPr>
        <w:instrText>LNM,</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100080 ,</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100080 ,</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100080 ,</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1O0084&lt;/auth-address&gt;&lt;titles&gt;&lt;title&gt;</w:instrText>
      </w:r>
      <w:r w:rsidR="0085280B" w:rsidRPr="00DF6E80">
        <w:rPr>
          <w:rFonts w:hint="eastAsia"/>
          <w:noProof/>
          <w:sz w:val="21"/>
          <w:szCs w:val="16"/>
          <w:vertAlign w:val="superscript"/>
        </w:rPr>
        <w:instrText>分子动力学模拟的主要技术</w:instrText>
      </w:r>
      <w:r w:rsidR="0085280B" w:rsidRPr="00DF6E80">
        <w:rPr>
          <w:rFonts w:hint="eastAsia"/>
          <w:noProof/>
          <w:sz w:val="21"/>
          <w:szCs w:val="16"/>
          <w:vertAlign w:val="superscript"/>
        </w:rPr>
        <w:instrText xml:space="preserve"> %J </w:instrText>
      </w:r>
      <w:r w:rsidR="0085280B" w:rsidRPr="00DF6E80">
        <w:rPr>
          <w:rFonts w:hint="eastAsia"/>
          <w:noProof/>
          <w:sz w:val="21"/>
          <w:szCs w:val="16"/>
          <w:vertAlign w:val="superscript"/>
        </w:rPr>
        <w:instrText>力学进展</w:instrText>
      </w:r>
      <w:r w:rsidR="0085280B" w:rsidRPr="00DF6E80">
        <w:rPr>
          <w:rFonts w:hint="eastAsia"/>
          <w:noProof/>
          <w:sz w:val="21"/>
          <w:szCs w:val="16"/>
          <w:vertAlign w:val="superscript"/>
        </w:rPr>
        <w:instrText>&lt;/title&gt;&lt;/titles&gt;&lt;pages&gt;65-73&lt;/pages&gt;&lt;number&gt;01&lt;/number&gt;&lt;keywords&gt;&lt;keyword&gt;</w:instrText>
      </w:r>
      <w:r w:rsidR="0085280B" w:rsidRPr="00DF6E80">
        <w:rPr>
          <w:rFonts w:hint="eastAsia"/>
          <w:noProof/>
          <w:sz w:val="21"/>
          <w:szCs w:val="16"/>
          <w:vertAlign w:val="superscript"/>
        </w:rPr>
        <w:instrText>分子动力学</w:instrText>
      </w:r>
      <w:r w:rsidR="0085280B" w:rsidRPr="00DF6E80">
        <w:rPr>
          <w:rFonts w:hint="eastAsia"/>
          <w:noProof/>
          <w:sz w:val="21"/>
          <w:szCs w:val="16"/>
          <w:vertAlign w:val="superscript"/>
        </w:rPr>
        <w:instrText>&lt;/keyword&gt;&lt;keyword&gt;</w:instrText>
      </w:r>
      <w:r w:rsidR="0085280B" w:rsidRPr="00DF6E80">
        <w:rPr>
          <w:rFonts w:hint="eastAsia"/>
          <w:noProof/>
          <w:sz w:val="21"/>
          <w:szCs w:val="16"/>
          <w:vertAlign w:val="superscript"/>
        </w:rPr>
        <w:instrText>有限差分法</w:instrText>
      </w:r>
      <w:r w:rsidR="0085280B" w:rsidRPr="00DF6E80">
        <w:rPr>
          <w:rFonts w:hint="eastAsia"/>
          <w:noProof/>
          <w:sz w:val="21"/>
          <w:szCs w:val="16"/>
          <w:vertAlign w:val="superscript"/>
        </w:rPr>
        <w:instrText>&lt;/keyword&gt;&lt;keyword&gt;</w:instrText>
      </w:r>
      <w:r w:rsidR="0085280B" w:rsidRPr="00DF6E80">
        <w:rPr>
          <w:rFonts w:hint="eastAsia"/>
          <w:noProof/>
          <w:sz w:val="21"/>
          <w:szCs w:val="16"/>
          <w:vertAlign w:val="superscript"/>
        </w:rPr>
        <w:instrText>原子间作用势</w:instrText>
      </w:r>
      <w:r w:rsidR="0085280B" w:rsidRPr="00DF6E80">
        <w:rPr>
          <w:rFonts w:hint="eastAsia"/>
          <w:noProof/>
          <w:sz w:val="21"/>
          <w:szCs w:val="16"/>
          <w:vertAlign w:val="superscript"/>
        </w:rPr>
        <w:instrText>&lt;/keyword&gt;&lt;keyword&gt;</w:instrText>
      </w:r>
      <w:r w:rsidR="0085280B" w:rsidRPr="00DF6E80">
        <w:rPr>
          <w:rFonts w:hint="eastAsia"/>
          <w:noProof/>
          <w:sz w:val="21"/>
          <w:szCs w:val="16"/>
          <w:vertAlign w:val="superscript"/>
        </w:rPr>
        <w:instrText>平衡态系综</w:instrText>
      </w:r>
      <w:r w:rsidR="0085280B" w:rsidRPr="00DF6E80">
        <w:rPr>
          <w:rFonts w:hint="eastAsia"/>
          <w:noProof/>
          <w:sz w:val="21"/>
          <w:szCs w:val="16"/>
          <w:vertAlign w:val="superscript"/>
        </w:rPr>
        <w:instrText>&lt;/keyword&gt;&lt;keyword&gt;</w:instrText>
      </w:r>
      <w:r w:rsidR="0085280B" w:rsidRPr="00DF6E80">
        <w:rPr>
          <w:rFonts w:hint="eastAsia"/>
          <w:noProof/>
          <w:sz w:val="21"/>
          <w:szCs w:val="16"/>
          <w:vertAlign w:val="superscript"/>
        </w:rPr>
        <w:instrText>结构分析技术</w:instrText>
      </w:r>
      <w:r w:rsidR="0085280B" w:rsidRPr="00DF6E80">
        <w:rPr>
          <w:rFonts w:hint="eastAsia"/>
          <w:noProof/>
          <w:sz w:val="21"/>
          <w:szCs w:val="16"/>
          <w:vertAlign w:val="superscript"/>
        </w:rPr>
        <w:instrText>&lt;/keyword&gt;&lt;/keywords&gt;&lt;dates&gt;&lt;year&gt;2003&lt;/year&gt;&lt;/dates&gt;&lt;isbn&gt;1000-0992&lt;/isbn&gt;&lt;call-num&gt;11-1774/O3&lt;/call-num&gt;&lt;urls&gt;&lt;/urls&gt;&lt;remote-database-provider&gt;Cnki&lt;/remote-database-provider&gt;&lt;/record&gt;&lt;/Ci</w:instrText>
      </w:r>
      <w:r w:rsidR="0085280B" w:rsidRPr="00DF6E80">
        <w:rPr>
          <w:noProof/>
          <w:sz w:val="21"/>
          <w:szCs w:val="16"/>
          <w:vertAlign w:val="superscript"/>
        </w:rPr>
        <w:instrText>te&gt;&lt;/EndNote&gt;</w:instrText>
      </w:r>
      <w:r w:rsidR="0085280B" w:rsidRPr="00DF6E80">
        <w:rPr>
          <w:noProof/>
          <w:sz w:val="21"/>
          <w:szCs w:val="16"/>
          <w:vertAlign w:val="superscript"/>
        </w:rPr>
        <w:fldChar w:fldCharType="separate"/>
      </w:r>
      <w:r w:rsidR="0085280B" w:rsidRPr="00DF6E80">
        <w:rPr>
          <w:noProof/>
          <w:sz w:val="21"/>
          <w:szCs w:val="16"/>
          <w:vertAlign w:val="superscript"/>
        </w:rPr>
        <w:t>[11]</w:t>
      </w:r>
      <w:r w:rsidR="0085280B" w:rsidRPr="00DF6E80">
        <w:rPr>
          <w:noProof/>
          <w:sz w:val="21"/>
          <w:szCs w:val="16"/>
          <w:vertAlign w:val="superscript"/>
        </w:rPr>
        <w:fldChar w:fldCharType="end"/>
      </w:r>
      <w:r w:rsidRPr="008F099D">
        <w:rPr>
          <w:color w:val="333333"/>
          <w:spacing w:val="9"/>
          <w:shd w:val="clear" w:color="auto" w:fill="FFFFFF"/>
        </w:rPr>
        <w:t>。</w:t>
      </w:r>
    </w:p>
    <w:p w14:paraId="26E441F4" w14:textId="40B2ADBD" w:rsidR="00CD1ECA" w:rsidRPr="008F099D" w:rsidRDefault="00CD1ECA" w:rsidP="00295AAA">
      <w:pPr>
        <w:ind w:firstLineChars="0" w:firstLine="425"/>
        <w:jc w:val="left"/>
        <w:rPr>
          <w:color w:val="333333"/>
          <w:spacing w:val="9"/>
          <w:shd w:val="clear" w:color="auto" w:fill="FFFFFF"/>
        </w:rPr>
      </w:pPr>
      <w:r w:rsidRPr="008F099D">
        <w:rPr>
          <w:color w:val="333333"/>
          <w:spacing w:val="9"/>
          <w:shd w:val="clear" w:color="auto" w:fill="FFFFFF"/>
        </w:rPr>
        <w:t>为了得到原子的运动</w:t>
      </w:r>
      <w:r w:rsidR="002B1E84">
        <w:rPr>
          <w:rFonts w:hint="eastAsia"/>
          <w:color w:val="333333"/>
          <w:spacing w:val="9"/>
          <w:shd w:val="clear" w:color="auto" w:fill="FFFFFF"/>
        </w:rPr>
        <w:t>轨迹</w:t>
      </w:r>
      <w:r w:rsidR="00B7228D">
        <w:rPr>
          <w:rFonts w:hint="eastAsia"/>
          <w:color w:val="333333"/>
          <w:spacing w:val="9"/>
          <w:shd w:val="clear" w:color="auto" w:fill="FFFFFF"/>
        </w:rPr>
        <w:t>，</w:t>
      </w:r>
      <w:r w:rsidRPr="008F099D">
        <w:rPr>
          <w:color w:val="333333"/>
          <w:spacing w:val="9"/>
          <w:shd w:val="clear" w:color="auto" w:fill="FFFFFF"/>
        </w:rPr>
        <w:t>可以采用各种有限差分法来求解运动方程。这里以</w:t>
      </w:r>
      <w:proofErr w:type="spellStart"/>
      <w:r w:rsidRPr="008F099D">
        <w:rPr>
          <w:color w:val="333333"/>
          <w:spacing w:val="9"/>
          <w:shd w:val="clear" w:color="auto" w:fill="FFFFFF"/>
        </w:rPr>
        <w:t>Verlet</w:t>
      </w:r>
      <w:proofErr w:type="spellEnd"/>
      <w:r w:rsidRPr="008F099D">
        <w:rPr>
          <w:color w:val="333333"/>
          <w:spacing w:val="9"/>
          <w:shd w:val="clear" w:color="auto" w:fill="FFFFFF"/>
        </w:rPr>
        <w:t>算法为例，它运用原子在</w:t>
      </w:r>
      <w:r w:rsidRPr="008F099D">
        <w:rPr>
          <w:color w:val="333333"/>
          <w:spacing w:val="9"/>
          <w:shd w:val="clear" w:color="auto" w:fill="FFFFFF"/>
        </w:rPr>
        <w:t>t</w:t>
      </w:r>
      <w:r w:rsidRPr="008F099D">
        <w:rPr>
          <w:color w:val="333333"/>
          <w:spacing w:val="9"/>
          <w:shd w:val="clear" w:color="auto" w:fill="FFFFFF"/>
        </w:rPr>
        <w:t>时刻的位置</w:t>
      </w:r>
      <w:r w:rsidRPr="00DF6E80">
        <w:rPr>
          <w:color w:val="333333"/>
          <w:spacing w:val="9"/>
          <w:sz w:val="21"/>
          <w:szCs w:val="16"/>
          <w:shd w:val="clear" w:color="auto" w:fill="FFFFFF"/>
        </w:rPr>
        <w:t>r</w:t>
      </w:r>
      <w:r w:rsidR="00DF6E80" w:rsidRPr="00DF6E80">
        <w:rPr>
          <w:rFonts w:hint="eastAsia"/>
          <w:color w:val="333333"/>
          <w:spacing w:val="9"/>
          <w:sz w:val="21"/>
          <w:szCs w:val="16"/>
          <w:shd w:val="clear" w:color="auto" w:fill="FFFFFF"/>
        </w:rPr>
        <w:t>(</w:t>
      </w:r>
      <w:r w:rsidRPr="00DF6E80">
        <w:rPr>
          <w:color w:val="333333"/>
          <w:spacing w:val="9"/>
          <w:sz w:val="21"/>
          <w:szCs w:val="16"/>
          <w:shd w:val="clear" w:color="auto" w:fill="FFFFFF"/>
        </w:rPr>
        <w:t>t</w:t>
      </w:r>
      <w:r w:rsidR="00DF6E80" w:rsidRPr="00DF6E80">
        <w:rPr>
          <w:rFonts w:hint="eastAsia"/>
          <w:color w:val="333333"/>
          <w:spacing w:val="9"/>
          <w:sz w:val="21"/>
          <w:szCs w:val="16"/>
          <w:shd w:val="clear" w:color="auto" w:fill="FFFFFF"/>
        </w:rPr>
        <w:t>)</w:t>
      </w:r>
      <w:r w:rsidRPr="008F099D">
        <w:rPr>
          <w:color w:val="333333"/>
          <w:spacing w:val="9"/>
          <w:shd w:val="clear" w:color="auto" w:fill="FFFFFF"/>
        </w:rPr>
        <w:t>和加速度</w:t>
      </w:r>
      <w:r w:rsidRPr="00DF6E80">
        <w:rPr>
          <w:color w:val="333333"/>
          <w:spacing w:val="9"/>
          <w:sz w:val="21"/>
          <w:szCs w:val="16"/>
          <w:shd w:val="clear" w:color="auto" w:fill="FFFFFF"/>
        </w:rPr>
        <w:t>a</w:t>
      </w:r>
      <w:r w:rsidR="00DF6E80" w:rsidRPr="00DF6E80">
        <w:rPr>
          <w:rFonts w:hint="eastAsia"/>
          <w:color w:val="333333"/>
          <w:spacing w:val="9"/>
          <w:sz w:val="21"/>
          <w:szCs w:val="16"/>
          <w:shd w:val="clear" w:color="auto" w:fill="FFFFFF"/>
        </w:rPr>
        <w:t>(</w:t>
      </w:r>
      <w:r w:rsidRPr="00DF6E80">
        <w:rPr>
          <w:color w:val="333333"/>
          <w:spacing w:val="9"/>
          <w:sz w:val="21"/>
          <w:szCs w:val="16"/>
          <w:shd w:val="clear" w:color="auto" w:fill="FFFFFF"/>
        </w:rPr>
        <w:t>t</w:t>
      </w:r>
      <w:r w:rsidR="00DF6E80" w:rsidRPr="00DF6E80">
        <w:rPr>
          <w:rFonts w:hint="eastAsia"/>
          <w:color w:val="333333"/>
          <w:spacing w:val="9"/>
          <w:sz w:val="21"/>
          <w:szCs w:val="16"/>
          <w:shd w:val="clear" w:color="auto" w:fill="FFFFFF"/>
        </w:rPr>
        <w:t>)</w:t>
      </w:r>
      <w:r w:rsidRPr="008F099D">
        <w:rPr>
          <w:color w:val="333333"/>
          <w:spacing w:val="9"/>
          <w:shd w:val="clear" w:color="auto" w:fill="FFFFFF"/>
        </w:rPr>
        <w:t>及</w:t>
      </w:r>
      <w:r w:rsidRPr="00DF6E80">
        <w:rPr>
          <w:color w:val="333333"/>
          <w:spacing w:val="9"/>
          <w:sz w:val="21"/>
          <w:szCs w:val="16"/>
          <w:shd w:val="clear" w:color="auto" w:fill="FFFFFF"/>
        </w:rPr>
        <w:t>t-</w:t>
      </w:r>
      <w:proofErr w:type="spellStart"/>
      <w:r w:rsidRPr="00DF6E80">
        <w:rPr>
          <w:color w:val="333333"/>
          <w:spacing w:val="9"/>
          <w:sz w:val="21"/>
          <w:szCs w:val="16"/>
          <w:shd w:val="clear" w:color="auto" w:fill="FFFFFF"/>
        </w:rPr>
        <w:t>δt</w:t>
      </w:r>
      <w:proofErr w:type="spellEnd"/>
      <w:r w:rsidRPr="008F099D">
        <w:rPr>
          <w:color w:val="333333"/>
          <w:spacing w:val="9"/>
          <w:shd w:val="clear" w:color="auto" w:fill="FFFFFF"/>
        </w:rPr>
        <w:t>时刻的位置</w:t>
      </w:r>
      <w:r w:rsidR="00FA67EC">
        <w:rPr>
          <w:rFonts w:hint="eastAsia"/>
          <w:color w:val="333333"/>
          <w:spacing w:val="9"/>
          <w:shd w:val="clear" w:color="auto" w:fill="FFFFFF"/>
        </w:rPr>
        <w:t>，</w:t>
      </w:r>
      <w:r w:rsidRPr="008F099D">
        <w:rPr>
          <w:color w:val="333333"/>
          <w:spacing w:val="9"/>
          <w:shd w:val="clear" w:color="auto" w:fill="FFFFFF"/>
        </w:rPr>
        <w:t>计算出</w:t>
      </w:r>
      <w:proofErr w:type="spellStart"/>
      <w:r w:rsidRPr="00DF6E80">
        <w:rPr>
          <w:color w:val="333333"/>
          <w:spacing w:val="9"/>
          <w:sz w:val="21"/>
          <w:szCs w:val="16"/>
          <w:shd w:val="clear" w:color="auto" w:fill="FFFFFF"/>
        </w:rPr>
        <w:t>t+δt</w:t>
      </w:r>
      <w:proofErr w:type="spellEnd"/>
      <w:r w:rsidRPr="008F099D">
        <w:rPr>
          <w:color w:val="333333"/>
          <w:spacing w:val="9"/>
          <w:shd w:val="clear" w:color="auto" w:fill="FFFFFF"/>
        </w:rPr>
        <w:t>时刻的位置</w:t>
      </w:r>
      <w:r w:rsidR="001B14B6" w:rsidRPr="008F099D">
        <w:rPr>
          <w:color w:val="333333"/>
          <w:spacing w:val="9"/>
          <w:shd w:val="clear" w:color="auto" w:fill="FFFFFF"/>
        </w:rPr>
        <w:t>，如式</w:t>
      </w:r>
      <w:r w:rsidR="00B06485">
        <w:rPr>
          <w:color w:val="333333"/>
          <w:spacing w:val="9"/>
          <w:shd w:val="clear" w:color="auto" w:fill="FFFFFF"/>
        </w:rPr>
        <w:t>（</w:t>
      </w:r>
      <w:r w:rsidR="001B14B6" w:rsidRPr="008F099D">
        <w:rPr>
          <w:color w:val="333333"/>
          <w:spacing w:val="9"/>
          <w:shd w:val="clear" w:color="auto" w:fill="FFFFFF"/>
        </w:rPr>
        <w:t>2-2</w:t>
      </w:r>
      <w:r w:rsidR="00B06485">
        <w:rPr>
          <w:color w:val="333333"/>
          <w:spacing w:val="9"/>
          <w:shd w:val="clear" w:color="auto" w:fill="FFFFFF"/>
        </w:rPr>
        <w:t>）</w:t>
      </w:r>
      <w:r w:rsidR="002B1E84">
        <w:rPr>
          <w:rFonts w:hint="eastAsia"/>
          <w:color w:val="333333"/>
          <w:spacing w:val="9"/>
          <w:shd w:val="clear" w:color="auto" w:fill="FFFFFF"/>
        </w:rPr>
        <w:t>所示</w:t>
      </w:r>
      <w:r w:rsidR="00BA01F3" w:rsidRPr="008F099D">
        <w:rPr>
          <w:color w:val="333333"/>
          <w:spacing w:val="9"/>
          <w:shd w:val="clear" w:color="auto" w:fill="FFFFFF"/>
        </w:rPr>
        <w:t>:</w:t>
      </w:r>
    </w:p>
    <w:p w14:paraId="0147D392" w14:textId="09CAEC7C" w:rsidR="00CD1ECA" w:rsidRPr="008F099D" w:rsidRDefault="00CD1ECA" w:rsidP="00295AAA">
      <w:pPr>
        <w:ind w:firstLineChars="0" w:firstLine="425"/>
        <w:jc w:val="left"/>
        <w:rPr>
          <w:color w:val="333333"/>
          <w:spacing w:val="9"/>
          <w:shd w:val="clear" w:color="auto" w:fill="FFFFFF"/>
        </w:rPr>
      </w:pPr>
      <m:oMath>
        <m:r>
          <w:rPr>
            <w:rFonts w:ascii="Cambria Math" w:hAnsi="Cambria Math"/>
            <w:color w:val="0D0D0D"/>
            <w:sz w:val="21"/>
            <w:szCs w:val="21"/>
            <w:shd w:val="clear" w:color="auto" w:fill="FFFFFF"/>
          </w:rPr>
          <m:t>r(t+</m:t>
        </m:r>
        <m:r>
          <m:rPr>
            <m:sty m:val="p"/>
          </m:rPr>
          <w:rPr>
            <w:rFonts w:ascii="Cambria Math" w:hAnsi="Cambria Math"/>
            <w:color w:val="333333"/>
            <w:spacing w:val="9"/>
            <w:sz w:val="21"/>
            <w:szCs w:val="21"/>
            <w:shd w:val="clear" w:color="auto" w:fill="FFFFFF"/>
          </w:rPr>
          <m:t>δt)=2r(t)-r(t-δt)+</m:t>
        </m:r>
        <m:sSup>
          <m:sSupPr>
            <m:ctrlPr>
              <w:rPr>
                <w:rFonts w:ascii="Cambria Math" w:hAnsi="Cambria Math"/>
                <w:color w:val="333333"/>
                <w:spacing w:val="9"/>
                <w:sz w:val="21"/>
                <w:szCs w:val="21"/>
                <w:shd w:val="clear" w:color="auto" w:fill="FFFFFF"/>
              </w:rPr>
            </m:ctrlPr>
          </m:sSupPr>
          <m:e>
            <m:r>
              <m:rPr>
                <m:sty m:val="p"/>
              </m:rPr>
              <w:rPr>
                <w:rFonts w:ascii="Cambria Math" w:hAnsi="Cambria Math"/>
                <w:color w:val="333333"/>
                <w:spacing w:val="9"/>
                <w:sz w:val="21"/>
                <w:szCs w:val="21"/>
                <w:shd w:val="clear" w:color="auto" w:fill="FFFFFF"/>
              </w:rPr>
              <m:t>δt</m:t>
            </m:r>
          </m:e>
          <m:sup>
            <m:r>
              <w:rPr>
                <w:rFonts w:ascii="Cambria Math" w:hAnsi="Cambria Math"/>
                <w:color w:val="333333"/>
                <w:spacing w:val="9"/>
                <w:sz w:val="21"/>
                <w:szCs w:val="21"/>
                <w:shd w:val="clear" w:color="auto" w:fill="FFFFFF"/>
              </w:rPr>
              <m:t>2</m:t>
            </m:r>
          </m:sup>
        </m:sSup>
        <m:r>
          <w:rPr>
            <w:rFonts w:ascii="Cambria Math" w:hAnsi="Cambria Math"/>
            <w:color w:val="333333"/>
            <w:spacing w:val="9"/>
            <w:sz w:val="21"/>
            <w:szCs w:val="21"/>
            <w:shd w:val="clear" w:color="auto" w:fill="FFFFFF"/>
          </w:rPr>
          <m:t>a(t)</m:t>
        </m:r>
      </m:oMath>
      <w:r w:rsidR="001B14B6" w:rsidRPr="008F099D">
        <w:rPr>
          <w:color w:val="333333"/>
          <w:spacing w:val="9"/>
          <w:shd w:val="clear" w:color="auto" w:fill="FFFFFF"/>
        </w:rPr>
        <w:t xml:space="preserve"> </w:t>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B06485">
        <w:rPr>
          <w:color w:val="333333"/>
          <w:spacing w:val="9"/>
          <w:sz w:val="21"/>
          <w:szCs w:val="21"/>
          <w:shd w:val="clear" w:color="auto" w:fill="FFFFFF"/>
        </w:rPr>
        <w:t>（</w:t>
      </w:r>
      <w:r w:rsidR="001B14B6" w:rsidRPr="008F099D">
        <w:rPr>
          <w:color w:val="333333"/>
          <w:spacing w:val="9"/>
          <w:sz w:val="21"/>
          <w:szCs w:val="21"/>
          <w:shd w:val="clear" w:color="auto" w:fill="FFFFFF"/>
        </w:rPr>
        <w:t>2-2</w:t>
      </w:r>
      <w:r w:rsidR="00B06485">
        <w:rPr>
          <w:color w:val="333333"/>
          <w:spacing w:val="9"/>
          <w:sz w:val="21"/>
          <w:szCs w:val="21"/>
          <w:shd w:val="clear" w:color="auto" w:fill="FFFFFF"/>
        </w:rPr>
        <w:t>）</w:t>
      </w:r>
    </w:p>
    <w:p w14:paraId="58492425" w14:textId="75CAC919" w:rsidR="00CD1ECA" w:rsidRPr="008F099D" w:rsidRDefault="003A20E7" w:rsidP="00295AAA">
      <w:pPr>
        <w:ind w:firstLineChars="0" w:firstLine="425"/>
        <w:jc w:val="left"/>
        <w:rPr>
          <w:color w:val="333333"/>
          <w:spacing w:val="9"/>
          <w:shd w:val="clear" w:color="auto" w:fill="FFFFFF"/>
        </w:rPr>
      </w:pPr>
      <w:r w:rsidRPr="008F099D">
        <w:rPr>
          <w:color w:val="333333"/>
          <w:spacing w:val="9"/>
          <w:shd w:val="clear" w:color="auto" w:fill="FFFFFF"/>
        </w:rPr>
        <w:t>显然</w:t>
      </w:r>
      <w:r w:rsidR="00594A8A">
        <w:rPr>
          <w:rFonts w:hint="eastAsia"/>
          <w:color w:val="333333"/>
          <w:spacing w:val="9"/>
          <w:shd w:val="clear" w:color="auto" w:fill="FFFFFF"/>
        </w:rPr>
        <w:t>，</w:t>
      </w:r>
      <w:r w:rsidRPr="008F099D">
        <w:rPr>
          <w:color w:val="333333"/>
          <w:spacing w:val="9"/>
          <w:shd w:val="clear" w:color="auto" w:fill="FFFFFF"/>
        </w:rPr>
        <w:t>速度并没有出现在</w:t>
      </w:r>
      <w:proofErr w:type="spellStart"/>
      <w:r w:rsidRPr="008F099D">
        <w:rPr>
          <w:color w:val="333333"/>
          <w:spacing w:val="9"/>
          <w:shd w:val="clear" w:color="auto" w:fill="FFFFFF"/>
        </w:rPr>
        <w:t>Verlet</w:t>
      </w:r>
      <w:proofErr w:type="spellEnd"/>
      <w:r w:rsidRPr="008F099D">
        <w:rPr>
          <w:color w:val="333333"/>
          <w:spacing w:val="9"/>
          <w:shd w:val="clear" w:color="auto" w:fill="FFFFFF"/>
        </w:rPr>
        <w:t>算法中</w:t>
      </w:r>
      <w:r w:rsidR="00594A8A">
        <w:rPr>
          <w:rFonts w:hint="eastAsia"/>
          <w:color w:val="333333"/>
          <w:spacing w:val="9"/>
          <w:shd w:val="clear" w:color="auto" w:fill="FFFFFF"/>
        </w:rPr>
        <w:t>。</w:t>
      </w:r>
      <w:r w:rsidRPr="008F099D">
        <w:rPr>
          <w:color w:val="333333"/>
          <w:spacing w:val="9"/>
          <w:shd w:val="clear" w:color="auto" w:fill="FFFFFF"/>
        </w:rPr>
        <w:t>计算速度有很多种方法</w:t>
      </w:r>
      <w:r w:rsidR="00594A8A">
        <w:rPr>
          <w:rFonts w:hint="eastAsia"/>
          <w:color w:val="333333"/>
          <w:spacing w:val="9"/>
          <w:shd w:val="clear" w:color="auto" w:fill="FFFFFF"/>
        </w:rPr>
        <w:t>。</w:t>
      </w:r>
      <w:r w:rsidRPr="008F099D">
        <w:rPr>
          <w:color w:val="333333"/>
          <w:spacing w:val="9"/>
          <w:shd w:val="clear" w:color="auto" w:fill="FFFFFF"/>
        </w:rPr>
        <w:t>一个简单的方法是用</w:t>
      </w:r>
      <w:proofErr w:type="spellStart"/>
      <w:r w:rsidRPr="00DF6E80">
        <w:rPr>
          <w:color w:val="333333"/>
          <w:spacing w:val="9"/>
          <w:sz w:val="21"/>
          <w:szCs w:val="16"/>
          <w:shd w:val="clear" w:color="auto" w:fill="FFFFFF"/>
        </w:rPr>
        <w:t>t+δt</w:t>
      </w:r>
      <w:proofErr w:type="spellEnd"/>
      <w:r w:rsidRPr="008F099D">
        <w:rPr>
          <w:color w:val="333333"/>
          <w:spacing w:val="9"/>
          <w:shd w:val="clear" w:color="auto" w:fill="FFFFFF"/>
        </w:rPr>
        <w:t>时刻与</w:t>
      </w:r>
      <w:r w:rsidRPr="00DF6E80">
        <w:rPr>
          <w:color w:val="333333"/>
          <w:spacing w:val="9"/>
          <w:sz w:val="21"/>
          <w:szCs w:val="16"/>
          <w:shd w:val="clear" w:color="auto" w:fill="FFFFFF"/>
        </w:rPr>
        <w:t>t-</w:t>
      </w:r>
      <w:proofErr w:type="spellStart"/>
      <w:r w:rsidRPr="00DF6E80">
        <w:rPr>
          <w:color w:val="333333"/>
          <w:spacing w:val="9"/>
          <w:sz w:val="21"/>
          <w:szCs w:val="16"/>
          <w:shd w:val="clear" w:color="auto" w:fill="FFFFFF"/>
        </w:rPr>
        <w:t>δt</w:t>
      </w:r>
      <w:proofErr w:type="spellEnd"/>
      <w:r w:rsidRPr="008F099D">
        <w:rPr>
          <w:color w:val="333333"/>
          <w:spacing w:val="9"/>
          <w:shd w:val="clear" w:color="auto" w:fill="FFFFFF"/>
        </w:rPr>
        <w:t>时刻的位置差除以</w:t>
      </w:r>
      <w:r w:rsidRPr="00DF6E80">
        <w:rPr>
          <w:color w:val="333333"/>
          <w:spacing w:val="9"/>
          <w:sz w:val="21"/>
          <w:szCs w:val="16"/>
          <w:shd w:val="clear" w:color="auto" w:fill="FFFFFF"/>
        </w:rPr>
        <w:t>2δt</w:t>
      </w:r>
      <w:r w:rsidRPr="008F099D">
        <w:rPr>
          <w:color w:val="333333"/>
          <w:spacing w:val="9"/>
          <w:shd w:val="clear" w:color="auto" w:fill="FFFFFF"/>
        </w:rPr>
        <w:t>。</w:t>
      </w:r>
    </w:p>
    <w:p w14:paraId="6ADD43ED" w14:textId="1064C563" w:rsidR="000B3F1D" w:rsidRDefault="003A20E7" w:rsidP="00295AAA">
      <w:pPr>
        <w:ind w:firstLineChars="0" w:firstLine="425"/>
        <w:jc w:val="left"/>
        <w:rPr>
          <w:color w:val="333333"/>
          <w:spacing w:val="9"/>
          <w:shd w:val="clear" w:color="auto" w:fill="FFFFFF"/>
        </w:rPr>
      </w:pPr>
      <w:proofErr w:type="spellStart"/>
      <w:r w:rsidRPr="008F099D">
        <w:rPr>
          <w:color w:val="333333"/>
          <w:spacing w:val="9"/>
          <w:shd w:val="clear" w:color="auto" w:fill="FFFFFF"/>
        </w:rPr>
        <w:t>Verlet</w:t>
      </w:r>
      <w:proofErr w:type="spellEnd"/>
      <w:r w:rsidRPr="008F099D">
        <w:rPr>
          <w:color w:val="333333"/>
          <w:spacing w:val="9"/>
          <w:shd w:val="clear" w:color="auto" w:fill="FFFFFF"/>
        </w:rPr>
        <w:t>算法执行简明</w:t>
      </w:r>
      <w:r w:rsidR="00DE6890">
        <w:rPr>
          <w:rFonts w:hint="eastAsia"/>
          <w:color w:val="333333"/>
          <w:spacing w:val="9"/>
          <w:shd w:val="clear" w:color="auto" w:fill="FFFFFF"/>
        </w:rPr>
        <w:t>，</w:t>
      </w:r>
      <w:r w:rsidRPr="008F099D">
        <w:rPr>
          <w:color w:val="333333"/>
          <w:spacing w:val="9"/>
          <w:shd w:val="clear" w:color="auto" w:fill="FFFFFF"/>
        </w:rPr>
        <w:t>存储要求适度</w:t>
      </w:r>
      <w:r w:rsidR="00DE6890">
        <w:rPr>
          <w:rFonts w:hint="eastAsia"/>
          <w:color w:val="333333"/>
          <w:spacing w:val="9"/>
          <w:shd w:val="clear" w:color="auto" w:fill="FFFFFF"/>
        </w:rPr>
        <w:t>，</w:t>
      </w:r>
      <w:r w:rsidRPr="008F099D">
        <w:rPr>
          <w:color w:val="333333"/>
          <w:spacing w:val="9"/>
          <w:shd w:val="clear" w:color="auto" w:fill="FFFFFF"/>
        </w:rPr>
        <w:t>但它的一个缺点是位置</w:t>
      </w:r>
      <w:r w:rsidRPr="00DF6E80">
        <w:rPr>
          <w:color w:val="333333"/>
          <w:spacing w:val="9"/>
          <w:sz w:val="21"/>
          <w:szCs w:val="16"/>
          <w:shd w:val="clear" w:color="auto" w:fill="FFFFFF"/>
        </w:rPr>
        <w:t>r</w:t>
      </w:r>
      <w:r w:rsidR="00DF6E80" w:rsidRPr="00DF6E80">
        <w:rPr>
          <w:rFonts w:hint="eastAsia"/>
          <w:color w:val="333333"/>
          <w:spacing w:val="9"/>
          <w:sz w:val="21"/>
          <w:szCs w:val="16"/>
          <w:shd w:val="clear" w:color="auto" w:fill="FFFFFF"/>
        </w:rPr>
        <w:t>(</w:t>
      </w:r>
      <w:proofErr w:type="spellStart"/>
      <w:r w:rsidRPr="00DF6E80">
        <w:rPr>
          <w:color w:val="333333"/>
          <w:spacing w:val="9"/>
          <w:sz w:val="21"/>
          <w:szCs w:val="16"/>
          <w:shd w:val="clear" w:color="auto" w:fill="FFFFFF"/>
        </w:rPr>
        <w:t>t+δt</w:t>
      </w:r>
      <w:proofErr w:type="spellEnd"/>
      <w:r w:rsidR="00DF6E80" w:rsidRPr="00DF6E80">
        <w:rPr>
          <w:rFonts w:hint="eastAsia"/>
          <w:color w:val="333333"/>
          <w:spacing w:val="9"/>
          <w:sz w:val="21"/>
          <w:szCs w:val="16"/>
          <w:shd w:val="clear" w:color="auto" w:fill="FFFFFF"/>
        </w:rPr>
        <w:t>)</w:t>
      </w:r>
      <w:r w:rsidRPr="008F099D">
        <w:rPr>
          <w:color w:val="333333"/>
          <w:spacing w:val="9"/>
          <w:shd w:val="clear" w:color="auto" w:fill="FFFFFF"/>
        </w:rPr>
        <w:t>要通过小项与非常大的两项</w:t>
      </w:r>
      <w:r w:rsidRPr="00DF6E80">
        <w:rPr>
          <w:color w:val="333333"/>
          <w:spacing w:val="9"/>
          <w:sz w:val="21"/>
          <w:szCs w:val="16"/>
          <w:shd w:val="clear" w:color="auto" w:fill="FFFFFF"/>
        </w:rPr>
        <w:t>2r</w:t>
      </w:r>
      <w:r w:rsidR="00DF6E80" w:rsidRPr="00DF6E80">
        <w:rPr>
          <w:color w:val="333333"/>
          <w:spacing w:val="9"/>
          <w:sz w:val="21"/>
          <w:szCs w:val="16"/>
          <w:shd w:val="clear" w:color="auto" w:fill="FFFFFF"/>
        </w:rPr>
        <w:t>(</w:t>
      </w:r>
      <w:r w:rsidRPr="00DF6E80">
        <w:rPr>
          <w:color w:val="333333"/>
          <w:spacing w:val="9"/>
          <w:sz w:val="21"/>
          <w:szCs w:val="16"/>
          <w:shd w:val="clear" w:color="auto" w:fill="FFFFFF"/>
        </w:rPr>
        <w:t>t</w:t>
      </w:r>
      <w:r w:rsidR="00DF6E80" w:rsidRPr="00DF6E80">
        <w:rPr>
          <w:color w:val="333333"/>
          <w:spacing w:val="9"/>
          <w:sz w:val="21"/>
          <w:szCs w:val="16"/>
          <w:shd w:val="clear" w:color="auto" w:fill="FFFFFF"/>
        </w:rPr>
        <w:t>)</w:t>
      </w:r>
      <w:r w:rsidR="00AF061E">
        <w:rPr>
          <w:rFonts w:hint="eastAsia"/>
          <w:color w:val="333333"/>
          <w:spacing w:val="9"/>
          <w:shd w:val="clear" w:color="auto" w:fill="FFFFFF"/>
        </w:rPr>
        <w:t>与</w:t>
      </w:r>
      <w:r w:rsidRPr="00DF6E80">
        <w:rPr>
          <w:color w:val="333333"/>
          <w:spacing w:val="9"/>
          <w:sz w:val="21"/>
          <w:szCs w:val="16"/>
          <w:shd w:val="clear" w:color="auto" w:fill="FFFFFF"/>
        </w:rPr>
        <w:t>r</w:t>
      </w:r>
      <w:r w:rsidR="00DF6E80" w:rsidRPr="00DF6E80">
        <w:rPr>
          <w:color w:val="333333"/>
          <w:spacing w:val="9"/>
          <w:sz w:val="21"/>
          <w:szCs w:val="16"/>
          <w:shd w:val="clear" w:color="auto" w:fill="FFFFFF"/>
        </w:rPr>
        <w:t>(</w:t>
      </w:r>
      <w:r w:rsidRPr="00DF6E80">
        <w:rPr>
          <w:color w:val="333333"/>
          <w:spacing w:val="9"/>
          <w:sz w:val="21"/>
          <w:szCs w:val="16"/>
          <w:shd w:val="clear" w:color="auto" w:fill="FFFFFF"/>
        </w:rPr>
        <w:t>t-</w:t>
      </w:r>
      <w:proofErr w:type="spellStart"/>
      <w:r w:rsidRPr="00DF6E80">
        <w:rPr>
          <w:color w:val="333333"/>
          <w:spacing w:val="9"/>
          <w:sz w:val="21"/>
          <w:szCs w:val="16"/>
          <w:shd w:val="clear" w:color="auto" w:fill="FFFFFF"/>
        </w:rPr>
        <w:t>δt</w:t>
      </w:r>
      <w:proofErr w:type="spellEnd"/>
      <w:r w:rsidR="00DF6E80" w:rsidRPr="00DF6E80">
        <w:rPr>
          <w:color w:val="333333"/>
          <w:spacing w:val="9"/>
          <w:sz w:val="21"/>
          <w:szCs w:val="16"/>
          <w:shd w:val="clear" w:color="auto" w:fill="FFFFFF"/>
        </w:rPr>
        <w:t>)</w:t>
      </w:r>
      <w:r w:rsidRPr="008F099D">
        <w:rPr>
          <w:color w:val="333333"/>
          <w:spacing w:val="9"/>
          <w:shd w:val="clear" w:color="auto" w:fill="FFFFFF"/>
        </w:rPr>
        <w:t>的差的相加得到</w:t>
      </w:r>
      <w:r w:rsidR="00B06485">
        <w:rPr>
          <w:color w:val="333333"/>
          <w:spacing w:val="9"/>
          <w:shd w:val="clear" w:color="auto" w:fill="FFFFFF"/>
        </w:rPr>
        <w:t>（</w:t>
      </w:r>
      <w:r w:rsidRPr="008F099D">
        <w:rPr>
          <w:color w:val="333333"/>
          <w:spacing w:val="9"/>
          <w:shd w:val="clear" w:color="auto" w:fill="FFFFFF"/>
        </w:rPr>
        <w:t>见</w:t>
      </w:r>
      <w:r w:rsidR="00B06485">
        <w:rPr>
          <w:color w:val="333333"/>
          <w:spacing w:val="9"/>
          <w:shd w:val="clear" w:color="auto" w:fill="FFFFFF"/>
        </w:rPr>
        <w:t>（</w:t>
      </w:r>
      <w:r w:rsidRPr="008F099D">
        <w:rPr>
          <w:color w:val="333333"/>
          <w:spacing w:val="9"/>
          <w:shd w:val="clear" w:color="auto" w:fill="FFFFFF"/>
        </w:rPr>
        <w:t>2</w:t>
      </w:r>
      <w:r w:rsidR="00AF7CDF">
        <w:rPr>
          <w:color w:val="333333"/>
          <w:spacing w:val="9"/>
          <w:shd w:val="clear" w:color="auto" w:fill="FFFFFF"/>
        </w:rPr>
        <w:t>-2</w:t>
      </w:r>
      <w:r w:rsidR="00B06485">
        <w:rPr>
          <w:color w:val="333333"/>
          <w:spacing w:val="9"/>
          <w:shd w:val="clear" w:color="auto" w:fill="FFFFFF"/>
        </w:rPr>
        <w:t>）</w:t>
      </w:r>
      <w:r w:rsidRPr="008F099D">
        <w:rPr>
          <w:color w:val="333333"/>
          <w:spacing w:val="9"/>
          <w:shd w:val="clear" w:color="auto" w:fill="FFFFFF"/>
        </w:rPr>
        <w:t>式</w:t>
      </w:r>
      <w:r w:rsidR="00B06485">
        <w:rPr>
          <w:color w:val="333333"/>
          <w:spacing w:val="9"/>
          <w:shd w:val="clear" w:color="auto" w:fill="FFFFFF"/>
        </w:rPr>
        <w:t>）</w:t>
      </w:r>
      <w:r w:rsidR="000B3F1D">
        <w:rPr>
          <w:rFonts w:hint="eastAsia"/>
          <w:color w:val="333333"/>
          <w:spacing w:val="9"/>
          <w:shd w:val="clear" w:color="auto" w:fill="FFFFFF"/>
        </w:rPr>
        <w:t>，</w:t>
      </w:r>
      <w:r w:rsidRPr="008F099D">
        <w:rPr>
          <w:color w:val="333333"/>
          <w:spacing w:val="9"/>
          <w:shd w:val="clear" w:color="auto" w:fill="FFFFFF"/>
        </w:rPr>
        <w:t>这容易造成精度损失</w:t>
      </w:r>
      <w:r w:rsidR="000B3F1D">
        <w:rPr>
          <w:rFonts w:hint="eastAsia"/>
          <w:color w:val="333333"/>
          <w:spacing w:val="9"/>
          <w:shd w:val="clear" w:color="auto" w:fill="FFFFFF"/>
        </w:rPr>
        <w:t>。</w:t>
      </w:r>
    </w:p>
    <w:p w14:paraId="08D10625" w14:textId="479F32B6" w:rsidR="001B14B6" w:rsidRPr="008F099D" w:rsidRDefault="003A20E7" w:rsidP="00295AAA">
      <w:pPr>
        <w:ind w:firstLineChars="0" w:firstLine="425"/>
        <w:jc w:val="left"/>
        <w:rPr>
          <w:color w:val="333333"/>
          <w:spacing w:val="9"/>
          <w:shd w:val="clear" w:color="auto" w:fill="FFFFFF"/>
        </w:rPr>
      </w:pPr>
      <w:proofErr w:type="spellStart"/>
      <w:r w:rsidRPr="008F099D">
        <w:rPr>
          <w:color w:val="333333"/>
          <w:spacing w:val="9"/>
          <w:shd w:val="clear" w:color="auto" w:fill="FFFFFF"/>
        </w:rPr>
        <w:t>Verlet</w:t>
      </w:r>
      <w:proofErr w:type="spellEnd"/>
      <w:r w:rsidRPr="008F099D">
        <w:rPr>
          <w:color w:val="333333"/>
          <w:spacing w:val="9"/>
          <w:shd w:val="clear" w:color="auto" w:fill="FFFFFF"/>
        </w:rPr>
        <w:t>算法中没有显式速度项</w:t>
      </w:r>
      <w:r w:rsidR="000B3F1D">
        <w:rPr>
          <w:rFonts w:hint="eastAsia"/>
          <w:color w:val="333333"/>
          <w:spacing w:val="9"/>
          <w:shd w:val="clear" w:color="auto" w:fill="FFFFFF"/>
        </w:rPr>
        <w:t>，</w:t>
      </w:r>
      <w:r w:rsidRPr="008F099D">
        <w:rPr>
          <w:color w:val="333333"/>
          <w:spacing w:val="9"/>
          <w:shd w:val="clear" w:color="auto" w:fill="FFFFFF"/>
        </w:rPr>
        <w:t>在下一步的位置没得到之前</w:t>
      </w:r>
      <w:r w:rsidR="000B3F1D">
        <w:rPr>
          <w:rFonts w:hint="eastAsia"/>
          <w:color w:val="333333"/>
          <w:spacing w:val="9"/>
          <w:shd w:val="clear" w:color="auto" w:fill="FFFFFF"/>
        </w:rPr>
        <w:t>，</w:t>
      </w:r>
      <w:r w:rsidRPr="008F099D">
        <w:rPr>
          <w:color w:val="333333"/>
          <w:spacing w:val="9"/>
          <w:shd w:val="clear" w:color="auto" w:fill="FFFFFF"/>
        </w:rPr>
        <w:t>难以得到速度项</w:t>
      </w:r>
      <w:r w:rsidR="000B3F1D">
        <w:rPr>
          <w:rFonts w:hint="eastAsia"/>
          <w:color w:val="333333"/>
          <w:spacing w:val="9"/>
          <w:shd w:val="clear" w:color="auto" w:fill="FFFFFF"/>
        </w:rPr>
        <w:t>。</w:t>
      </w:r>
      <w:r w:rsidRPr="008F099D">
        <w:rPr>
          <w:color w:val="333333"/>
          <w:spacing w:val="9"/>
          <w:shd w:val="clear" w:color="auto" w:fill="FFFFFF"/>
        </w:rPr>
        <w:t>另外</w:t>
      </w:r>
      <w:r w:rsidR="000B3F1D">
        <w:rPr>
          <w:rFonts w:hint="eastAsia"/>
          <w:color w:val="333333"/>
          <w:spacing w:val="9"/>
          <w:shd w:val="clear" w:color="auto" w:fill="FFFFFF"/>
        </w:rPr>
        <w:t>，</w:t>
      </w:r>
      <w:r w:rsidRPr="008F099D">
        <w:rPr>
          <w:color w:val="333333"/>
          <w:spacing w:val="9"/>
          <w:shd w:val="clear" w:color="auto" w:fill="FFFFFF"/>
        </w:rPr>
        <w:t>它不是一个</w:t>
      </w:r>
      <w:commentRangeStart w:id="5"/>
      <w:commentRangeStart w:id="6"/>
      <w:r w:rsidRPr="008F099D">
        <w:rPr>
          <w:color w:val="333333"/>
          <w:spacing w:val="9"/>
          <w:shd w:val="clear" w:color="auto" w:fill="FFFFFF"/>
        </w:rPr>
        <w:t>自启动算法</w:t>
      </w:r>
      <w:commentRangeEnd w:id="5"/>
      <w:r w:rsidR="000E6052">
        <w:rPr>
          <w:rStyle w:val="aff5"/>
        </w:rPr>
        <w:commentReference w:id="5"/>
      </w:r>
      <w:commentRangeEnd w:id="6"/>
      <w:r w:rsidR="009C5914">
        <w:rPr>
          <w:rStyle w:val="aff5"/>
        </w:rPr>
        <w:commentReference w:id="6"/>
      </w:r>
      <w:r w:rsidR="000B3F1D">
        <w:rPr>
          <w:rFonts w:hint="eastAsia"/>
          <w:color w:val="333333"/>
          <w:spacing w:val="9"/>
          <w:shd w:val="clear" w:color="auto" w:fill="FFFFFF"/>
        </w:rPr>
        <w:t>。由于</w:t>
      </w:r>
      <w:commentRangeStart w:id="7"/>
      <w:r w:rsidRPr="008F099D">
        <w:rPr>
          <w:color w:val="333333"/>
          <w:spacing w:val="9"/>
          <w:shd w:val="clear" w:color="auto" w:fill="FFFFFF"/>
        </w:rPr>
        <w:t>新位置必须由</w:t>
      </w:r>
      <w:r w:rsidRPr="008F099D">
        <w:rPr>
          <w:color w:val="333333"/>
          <w:spacing w:val="9"/>
          <w:shd w:val="clear" w:color="auto" w:fill="FFFFFF"/>
        </w:rPr>
        <w:t>t</w:t>
      </w:r>
      <w:r w:rsidRPr="008F099D">
        <w:rPr>
          <w:color w:val="333333"/>
          <w:spacing w:val="9"/>
          <w:shd w:val="clear" w:color="auto" w:fill="FFFFFF"/>
        </w:rPr>
        <w:t>时刻与前一时刻</w:t>
      </w:r>
      <w:r w:rsidRPr="00FA67EC">
        <w:rPr>
          <w:color w:val="333333"/>
          <w:spacing w:val="9"/>
          <w:sz w:val="18"/>
          <w:szCs w:val="13"/>
          <w:shd w:val="clear" w:color="auto" w:fill="FFFFFF"/>
        </w:rPr>
        <w:t>t-</w:t>
      </w:r>
      <w:proofErr w:type="spellStart"/>
      <w:r w:rsidRPr="00FA67EC">
        <w:rPr>
          <w:color w:val="333333"/>
          <w:spacing w:val="9"/>
          <w:sz w:val="18"/>
          <w:szCs w:val="13"/>
          <w:shd w:val="clear" w:color="auto" w:fill="FFFFFF"/>
        </w:rPr>
        <w:t>δt</w:t>
      </w:r>
      <w:proofErr w:type="spellEnd"/>
      <w:r w:rsidRPr="008F099D">
        <w:rPr>
          <w:color w:val="333333"/>
          <w:spacing w:val="9"/>
          <w:shd w:val="clear" w:color="auto" w:fill="FFFFFF"/>
        </w:rPr>
        <w:t>的位置得到</w:t>
      </w:r>
      <w:r w:rsidR="000B3F1D">
        <w:rPr>
          <w:rFonts w:hint="eastAsia"/>
          <w:color w:val="333333"/>
          <w:spacing w:val="9"/>
          <w:shd w:val="clear" w:color="auto" w:fill="FFFFFF"/>
        </w:rPr>
        <w:t>，</w:t>
      </w:r>
      <w:r w:rsidRPr="008F099D">
        <w:rPr>
          <w:color w:val="333333"/>
          <w:spacing w:val="9"/>
          <w:shd w:val="clear" w:color="auto" w:fill="FFFFFF"/>
        </w:rPr>
        <w:t>在</w:t>
      </w:r>
      <w:r w:rsidRPr="00AF061E">
        <w:rPr>
          <w:color w:val="333333"/>
          <w:spacing w:val="9"/>
          <w:sz w:val="21"/>
          <w:szCs w:val="16"/>
          <w:shd w:val="clear" w:color="auto" w:fill="FFFFFF"/>
        </w:rPr>
        <w:t>t=0</w:t>
      </w:r>
      <w:r w:rsidRPr="008F099D">
        <w:rPr>
          <w:color w:val="333333"/>
          <w:spacing w:val="9"/>
          <w:shd w:val="clear" w:color="auto" w:fill="FFFFFF"/>
        </w:rPr>
        <w:t>时刻</w:t>
      </w:r>
      <w:r w:rsidR="00AF7CDF">
        <w:rPr>
          <w:rFonts w:hint="eastAsia"/>
          <w:color w:val="333333"/>
          <w:spacing w:val="9"/>
          <w:shd w:val="clear" w:color="auto" w:fill="FFFFFF"/>
        </w:rPr>
        <w:t>，</w:t>
      </w:r>
      <w:r w:rsidRPr="008F099D">
        <w:rPr>
          <w:color w:val="333333"/>
          <w:spacing w:val="9"/>
          <w:shd w:val="clear" w:color="auto" w:fill="FFFFFF"/>
        </w:rPr>
        <w:t>只有一组位置</w:t>
      </w:r>
      <w:r w:rsidR="00AF7CDF">
        <w:rPr>
          <w:rFonts w:hint="eastAsia"/>
          <w:color w:val="333333"/>
          <w:spacing w:val="9"/>
          <w:shd w:val="clear" w:color="auto" w:fill="FFFFFF"/>
        </w:rPr>
        <w:t>，</w:t>
      </w:r>
      <w:r w:rsidRPr="008F099D">
        <w:rPr>
          <w:color w:val="333333"/>
          <w:spacing w:val="9"/>
          <w:shd w:val="clear" w:color="auto" w:fill="FFFFFF"/>
        </w:rPr>
        <w:t>所以必须通过其他方法得到</w:t>
      </w:r>
      <w:r w:rsidRPr="00FA67EC">
        <w:rPr>
          <w:color w:val="333333"/>
          <w:spacing w:val="9"/>
          <w:sz w:val="21"/>
          <w:szCs w:val="16"/>
          <w:shd w:val="clear" w:color="auto" w:fill="FFFFFF"/>
        </w:rPr>
        <w:t>t-</w:t>
      </w:r>
      <w:proofErr w:type="spellStart"/>
      <w:r w:rsidRPr="00FA67EC">
        <w:rPr>
          <w:color w:val="333333"/>
          <w:spacing w:val="9"/>
          <w:sz w:val="21"/>
          <w:szCs w:val="16"/>
          <w:shd w:val="clear" w:color="auto" w:fill="FFFFFF"/>
        </w:rPr>
        <w:t>δt</w:t>
      </w:r>
      <w:proofErr w:type="spellEnd"/>
      <w:r w:rsidRPr="008F099D">
        <w:rPr>
          <w:color w:val="333333"/>
          <w:spacing w:val="9"/>
          <w:shd w:val="clear" w:color="auto" w:fill="FFFFFF"/>
        </w:rPr>
        <w:t>的位置</w:t>
      </w:r>
      <w:r w:rsidR="009C5914">
        <w:rPr>
          <w:rFonts w:hint="eastAsia"/>
          <w:color w:val="333333"/>
          <w:spacing w:val="9"/>
          <w:shd w:val="clear" w:color="auto" w:fill="FFFFFF"/>
        </w:rPr>
        <w:t>。</w:t>
      </w:r>
      <w:r w:rsidRPr="008F099D">
        <w:rPr>
          <w:color w:val="333333"/>
          <w:spacing w:val="9"/>
          <w:shd w:val="clear" w:color="auto" w:fill="FFFFFF"/>
        </w:rPr>
        <w:t>获得</w:t>
      </w:r>
      <w:r w:rsidRPr="00FA67EC">
        <w:rPr>
          <w:color w:val="333333"/>
          <w:spacing w:val="9"/>
          <w:sz w:val="21"/>
          <w:szCs w:val="16"/>
          <w:shd w:val="clear" w:color="auto" w:fill="FFFFFF"/>
        </w:rPr>
        <w:t>t-</w:t>
      </w:r>
      <w:proofErr w:type="spellStart"/>
      <w:r w:rsidRPr="00FA67EC">
        <w:rPr>
          <w:color w:val="333333"/>
          <w:spacing w:val="9"/>
          <w:sz w:val="21"/>
          <w:szCs w:val="16"/>
          <w:shd w:val="clear" w:color="auto" w:fill="FFFFFF"/>
        </w:rPr>
        <w:t>δt</w:t>
      </w:r>
      <w:proofErr w:type="spellEnd"/>
      <w:r w:rsidRPr="008F099D">
        <w:rPr>
          <w:color w:val="333333"/>
          <w:spacing w:val="9"/>
          <w:shd w:val="clear" w:color="auto" w:fill="FFFFFF"/>
        </w:rPr>
        <w:t>时刻的位置方法近似式</w:t>
      </w:r>
      <w:r w:rsidR="00190D73">
        <w:rPr>
          <w:rFonts w:hint="eastAsia"/>
          <w:color w:val="333333"/>
          <w:spacing w:val="9"/>
          <w:shd w:val="clear" w:color="auto" w:fill="FFFFFF"/>
        </w:rPr>
        <w:t>为</w:t>
      </w:r>
      <w:r w:rsidR="00B06485">
        <w:rPr>
          <w:color w:val="333333"/>
          <w:spacing w:val="9"/>
          <w:shd w:val="clear" w:color="auto" w:fill="FFFFFF"/>
        </w:rPr>
        <w:t>（</w:t>
      </w:r>
      <w:r w:rsidR="00BA01F3" w:rsidRPr="008F099D">
        <w:rPr>
          <w:color w:val="333333"/>
          <w:spacing w:val="9"/>
          <w:shd w:val="clear" w:color="auto" w:fill="FFFFFF"/>
        </w:rPr>
        <w:t>2-3</w:t>
      </w:r>
      <w:r w:rsidR="00B06485">
        <w:rPr>
          <w:color w:val="333333"/>
          <w:spacing w:val="9"/>
          <w:shd w:val="clear" w:color="auto" w:fill="FFFFFF"/>
        </w:rPr>
        <w:t>）</w:t>
      </w:r>
      <w:commentRangeEnd w:id="7"/>
      <w:r w:rsidR="000E6052">
        <w:rPr>
          <w:rStyle w:val="aff5"/>
        </w:rPr>
        <w:commentReference w:id="7"/>
      </w:r>
      <w:r w:rsidR="00BA01F3" w:rsidRPr="008F099D">
        <w:rPr>
          <w:color w:val="333333"/>
          <w:spacing w:val="9"/>
          <w:shd w:val="clear" w:color="auto" w:fill="FFFFFF"/>
        </w:rPr>
        <w:t>:</w:t>
      </w:r>
    </w:p>
    <w:p w14:paraId="5BFC9FA1" w14:textId="77777777" w:rsidR="00AF7924" w:rsidRDefault="003A20E7" w:rsidP="00AF7924">
      <w:pPr>
        <w:ind w:firstLineChars="0" w:firstLine="425"/>
        <w:rPr>
          <w:color w:val="333333"/>
          <w:spacing w:val="9"/>
          <w:sz w:val="21"/>
          <w:szCs w:val="21"/>
          <w:shd w:val="clear" w:color="auto" w:fill="FFFFFF"/>
        </w:rPr>
      </w:pPr>
      <m:oMath>
        <m:r>
          <w:rPr>
            <w:rFonts w:ascii="Cambria Math" w:hAnsi="Cambria Math"/>
            <w:color w:val="0D0D0D"/>
            <w:sz w:val="21"/>
            <w:szCs w:val="21"/>
            <w:shd w:val="clear" w:color="auto" w:fill="FFFFFF"/>
          </w:rPr>
          <m:t>r(-</m:t>
        </m:r>
        <m:r>
          <m:rPr>
            <m:sty m:val="p"/>
          </m:rPr>
          <w:rPr>
            <w:rFonts w:ascii="Cambria Math" w:hAnsi="Cambria Math"/>
            <w:color w:val="333333"/>
            <w:spacing w:val="9"/>
            <w:sz w:val="21"/>
            <w:szCs w:val="21"/>
            <w:shd w:val="clear" w:color="auto" w:fill="FFFFFF"/>
          </w:rPr>
          <m:t>δt)=r(0)- δtν (0)</m:t>
        </m:r>
      </m:oMath>
      <w:r w:rsidR="001B14B6" w:rsidRPr="008F099D">
        <w:rPr>
          <w:color w:val="333333"/>
          <w:spacing w:val="9"/>
          <w:sz w:val="21"/>
          <w:szCs w:val="21"/>
          <w:shd w:val="clear" w:color="auto" w:fill="FFFFFF"/>
        </w:rPr>
        <w:t xml:space="preserve"> </w:t>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B06485">
        <w:rPr>
          <w:color w:val="333333"/>
          <w:spacing w:val="9"/>
          <w:sz w:val="21"/>
          <w:szCs w:val="21"/>
          <w:shd w:val="clear" w:color="auto" w:fill="FFFFFF"/>
        </w:rPr>
        <w:t>（</w:t>
      </w:r>
      <w:r w:rsidR="001B14B6" w:rsidRPr="008F099D">
        <w:rPr>
          <w:color w:val="333333"/>
          <w:spacing w:val="9"/>
          <w:sz w:val="21"/>
          <w:szCs w:val="21"/>
          <w:shd w:val="clear" w:color="auto" w:fill="FFFFFF"/>
        </w:rPr>
        <w:t>2-3</w:t>
      </w:r>
      <w:r w:rsidR="00B06485">
        <w:rPr>
          <w:color w:val="333333"/>
          <w:spacing w:val="9"/>
          <w:sz w:val="21"/>
          <w:szCs w:val="21"/>
          <w:shd w:val="clear" w:color="auto" w:fill="FFFFFF"/>
        </w:rPr>
        <w:t>）</w:t>
      </w:r>
    </w:p>
    <w:p w14:paraId="2264BC6B" w14:textId="60042024" w:rsidR="000B3F1D" w:rsidRPr="000B3F1D" w:rsidRDefault="000B3F1D" w:rsidP="00AF7924">
      <w:pPr>
        <w:ind w:firstLineChars="0" w:firstLine="425"/>
        <w:rPr>
          <w:color w:val="333333"/>
          <w:spacing w:val="9"/>
          <w:szCs w:val="24"/>
          <w:shd w:val="clear" w:color="auto" w:fill="FFFFFF"/>
        </w:rPr>
      </w:pPr>
      <w:r w:rsidRPr="000B3F1D">
        <w:rPr>
          <w:rFonts w:hint="eastAsia"/>
          <w:color w:val="333333"/>
          <w:spacing w:val="9"/>
          <w:szCs w:val="24"/>
          <w:shd w:val="clear" w:color="auto" w:fill="FFFFFF"/>
        </w:rPr>
        <w:t>同时，也可以用各种不同的随机分布算法来生成零时刻的速度分布。</w:t>
      </w:r>
    </w:p>
    <w:p w14:paraId="5C1286A0" w14:textId="1C469CDE" w:rsidR="003A20E7" w:rsidRPr="00AF7924" w:rsidRDefault="003A20E7" w:rsidP="003F6608">
      <w:pPr>
        <w:pStyle w:val="3"/>
        <w:rPr>
          <w:color w:val="333333"/>
          <w:spacing w:val="9"/>
          <w:sz w:val="21"/>
          <w:szCs w:val="21"/>
          <w:shd w:val="clear" w:color="auto" w:fill="FFFFFF"/>
        </w:rPr>
      </w:pPr>
      <w:r w:rsidRPr="008F099D">
        <w:rPr>
          <w:shd w:val="clear" w:color="auto" w:fill="FFFFFF"/>
        </w:rPr>
        <w:t>从头算分子动力学</w:t>
      </w:r>
    </w:p>
    <w:p w14:paraId="100B934C" w14:textId="4FEC944E" w:rsidR="003A20E7" w:rsidRPr="008F099D" w:rsidRDefault="003A20E7" w:rsidP="001B14B6">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MD</w:t>
      </w:r>
      <w:r w:rsidRPr="008F099D">
        <w:rPr>
          <w:rFonts w:ascii="Times New Roman" w:eastAsia="宋体" w:hAnsi="Times New Roman" w:cs="Times New Roman"/>
          <w:sz w:val="24"/>
          <w:szCs w:val="20"/>
        </w:rPr>
        <w:t>方法在处理很多化学问题中获得了极大的成功。但是，因为</w:t>
      </w:r>
      <w:r w:rsidRPr="008F099D">
        <w:rPr>
          <w:rFonts w:ascii="Times New Roman" w:eastAsia="宋体" w:hAnsi="Times New Roman" w:cs="Times New Roman"/>
          <w:sz w:val="24"/>
          <w:szCs w:val="20"/>
        </w:rPr>
        <w:t>MD</w:t>
      </w:r>
      <w:r w:rsidRPr="008F099D">
        <w:rPr>
          <w:rFonts w:ascii="Times New Roman" w:eastAsia="宋体" w:hAnsi="Times New Roman" w:cs="Times New Roman"/>
          <w:sz w:val="24"/>
          <w:szCs w:val="20"/>
        </w:rPr>
        <w:t>是基于力场的，因此忽略了电子极化效应，同时无法描述化学反应，无法得到化学键的生成和断裂的本质。如果采用经验方法、价键理论等设置各类近似处理，仍会偏离反应的路径。为了解决上述问题，从头算分子动力学方法</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ab initio molecular dynamics, AIMD</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被提出。</w:t>
      </w:r>
    </w:p>
    <w:p w14:paraId="271E776B" w14:textId="1D0767B9" w:rsidR="003A20E7" w:rsidRPr="008F099D" w:rsidRDefault="003A20E7" w:rsidP="001B14B6">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AIMD</w:t>
      </w:r>
      <w:r w:rsidRPr="008F099D">
        <w:rPr>
          <w:rFonts w:ascii="Times New Roman" w:eastAsia="宋体" w:hAnsi="Times New Roman" w:cs="Times New Roman"/>
          <w:sz w:val="24"/>
          <w:szCs w:val="20"/>
        </w:rPr>
        <w:t>主要基于三个假设：</w:t>
      </w:r>
      <w:r w:rsidRPr="008F099D">
        <w:rPr>
          <w:rFonts w:ascii="Times New Roman" w:eastAsia="宋体" w:hAnsi="Times New Roman" w:cs="Times New Roman"/>
          <w:sz w:val="24"/>
          <w:szCs w:val="20"/>
        </w:rPr>
        <w:t>1</w:t>
      </w:r>
      <w:r w:rsidRPr="008F099D">
        <w:rPr>
          <w:rFonts w:ascii="Times New Roman" w:eastAsia="宋体" w:hAnsi="Times New Roman" w:cs="Times New Roman"/>
          <w:sz w:val="24"/>
          <w:szCs w:val="20"/>
        </w:rPr>
        <w:t>、忽略系统的核量子效应</w:t>
      </w:r>
      <w:r w:rsidRPr="008F099D">
        <w:rPr>
          <w:rFonts w:ascii="Times New Roman" w:eastAsia="宋体" w:hAnsi="Times New Roman" w:cs="Times New Roman"/>
          <w:sz w:val="24"/>
          <w:szCs w:val="20"/>
        </w:rPr>
        <w:t xml:space="preserve"> 2</w:t>
      </w:r>
      <w:r w:rsidRPr="008F099D">
        <w:rPr>
          <w:rFonts w:ascii="Times New Roman" w:eastAsia="宋体" w:hAnsi="Times New Roman" w:cs="Times New Roman"/>
          <w:sz w:val="24"/>
          <w:szCs w:val="20"/>
        </w:rPr>
        <w:t>、认为系统满足轨道近似</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即不按照电子云来处理）</w:t>
      </w:r>
      <w:r w:rsidRPr="008F099D">
        <w:rPr>
          <w:rFonts w:ascii="Times New Roman" w:eastAsia="宋体" w:hAnsi="Times New Roman" w:cs="Times New Roman"/>
          <w:sz w:val="24"/>
          <w:szCs w:val="20"/>
        </w:rPr>
        <w:t xml:space="preserve"> 3</w:t>
      </w:r>
      <w:r w:rsidRPr="008F099D">
        <w:rPr>
          <w:rFonts w:ascii="Times New Roman" w:eastAsia="宋体" w:hAnsi="Times New Roman" w:cs="Times New Roman"/>
          <w:sz w:val="24"/>
          <w:szCs w:val="20"/>
        </w:rPr>
        <w:t>、认为系统满足绝热条件。</w:t>
      </w:r>
    </w:p>
    <w:p w14:paraId="6D1B5B04" w14:textId="4DF3E195" w:rsidR="003A20E7" w:rsidRPr="008F099D" w:rsidRDefault="003A20E7" w:rsidP="001B14B6">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AIMD</w:t>
      </w:r>
      <w:r w:rsidRPr="008F099D">
        <w:rPr>
          <w:rFonts w:ascii="Times New Roman" w:eastAsia="宋体" w:hAnsi="Times New Roman" w:cs="Times New Roman"/>
          <w:sz w:val="24"/>
          <w:szCs w:val="20"/>
        </w:rPr>
        <w:t>的基础是电子基态计算，这是一个非常复杂的量子多体问题，故引入密度泛函理论</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Density Functional Theory, DFT</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来将多体问题转化为单电子轨道方程，即</w:t>
      </w:r>
      <w:r w:rsidRPr="008F099D">
        <w:rPr>
          <w:rFonts w:ascii="Times New Roman" w:eastAsia="宋体" w:hAnsi="Times New Roman" w:cs="Times New Roman"/>
          <w:sz w:val="24"/>
          <w:szCs w:val="20"/>
        </w:rPr>
        <w:t>Kohn-Sham</w:t>
      </w:r>
      <w:r w:rsidRPr="008F099D">
        <w:rPr>
          <w:rFonts w:ascii="Times New Roman" w:eastAsia="宋体" w:hAnsi="Times New Roman" w:cs="Times New Roman"/>
          <w:sz w:val="24"/>
          <w:szCs w:val="20"/>
        </w:rPr>
        <w:t>方程</w:t>
      </w:r>
      <w:r w:rsidR="0085280B" w:rsidRPr="00DF6E80">
        <w:rPr>
          <w:rFonts w:ascii="Times New Roman" w:eastAsia="宋体" w:hAnsi="Times New Roman" w:cs="Times New Roman"/>
          <w:noProof/>
          <w:sz w:val="21"/>
          <w:szCs w:val="16"/>
          <w:vertAlign w:val="superscript"/>
        </w:rPr>
        <w:fldChar w:fldCharType="begin"/>
      </w:r>
      <w:r w:rsidR="0085280B" w:rsidRPr="00DF6E80">
        <w:rPr>
          <w:rFonts w:ascii="Times New Roman" w:eastAsia="宋体" w:hAnsi="Times New Roman" w:cs="Times New Roman"/>
          <w:noProof/>
          <w:sz w:val="21"/>
          <w:szCs w:val="16"/>
          <w:vertAlign w:val="superscript"/>
        </w:rPr>
        <w:instrText xml:space="preserve"> ADDIN EN.CITE &lt;EndNote&gt;&lt;Cite&gt;&lt;Author&gt;Gidopoulos&lt;/Author&gt;&lt;Year&gt;1998&lt;/Year&gt;&lt;RecNum&gt;13&lt;/RecNum&gt;&lt;DisplayText&gt;&lt;style face="superscript"&gt;[12]&lt;/style&gt;&lt;/DisplayText&gt;&lt;record&gt;&lt;rec-number&gt;13&lt;/rec-number&gt;&lt;foreign-keys&gt;&lt;key app="EN" db-id="5vd9ds0vmvs2pqezzz1x5rpd5rxtsfw5esw0" timestamp="1709568660"&gt;13&lt;/key&gt;&lt;/foreign-keys&gt;&lt;ref-type name="Journal Article"&gt;17&lt;/ref-type&gt;&lt;contributors&gt;&lt;authors&gt;&lt;author&gt;Gidopoulos, Nikitas %J Physical Review B&lt;/author&gt;&lt;/authors&gt;&lt;/contributors&gt;&lt;titles&gt;&lt;title&gt;Kohn-Sham equations for multicomponent systems: The exchange and correlation energy functional&lt;/title&gt;&lt;/titles&gt;&lt;pages&gt;2146&lt;/pages&gt;&lt;volume&gt;57&lt;/volume&gt;&lt;number&gt;4&lt;/number&gt;&lt;dates&gt;&lt;year&gt;1998&lt;/year&gt;&lt;/dates&gt;&lt;urls&gt;&lt;/urls&gt;&lt;/record&gt;&lt;/Cite&gt;&lt;/EndNote&gt;</w:instrText>
      </w:r>
      <w:r w:rsidR="0085280B" w:rsidRPr="00DF6E80">
        <w:rPr>
          <w:rFonts w:ascii="Times New Roman" w:eastAsia="宋体" w:hAnsi="Times New Roman" w:cs="Times New Roman"/>
          <w:noProof/>
          <w:sz w:val="21"/>
          <w:szCs w:val="16"/>
          <w:vertAlign w:val="superscript"/>
        </w:rPr>
        <w:fldChar w:fldCharType="separate"/>
      </w:r>
      <w:r w:rsidR="0085280B" w:rsidRPr="0085280B">
        <w:rPr>
          <w:rFonts w:ascii="Times New Roman" w:eastAsia="宋体" w:hAnsi="Times New Roman" w:cs="Times New Roman"/>
          <w:noProof/>
          <w:sz w:val="21"/>
          <w:szCs w:val="16"/>
          <w:vertAlign w:val="superscript"/>
        </w:rPr>
        <w:t>[12]</w:t>
      </w:r>
      <w:r w:rsidR="0085280B" w:rsidRPr="00DF6E80">
        <w:rPr>
          <w:rFonts w:ascii="Times New Roman" w:eastAsia="宋体" w:hAnsi="Times New Roman" w:cs="Times New Roman"/>
          <w:noProof/>
          <w:sz w:val="21"/>
          <w:szCs w:val="16"/>
          <w:vertAlign w:val="superscript"/>
        </w:rPr>
        <w:fldChar w:fldCharType="end"/>
      </w:r>
      <w:r w:rsidRPr="008F099D">
        <w:rPr>
          <w:rFonts w:ascii="Times New Roman" w:eastAsia="宋体" w:hAnsi="Times New Roman" w:cs="Times New Roman"/>
          <w:sz w:val="24"/>
          <w:szCs w:val="20"/>
        </w:rPr>
        <w:t xml:space="preserve">, </w:t>
      </w:r>
      <w:r w:rsidRPr="008F099D">
        <w:rPr>
          <w:rFonts w:ascii="Times New Roman" w:eastAsia="宋体" w:hAnsi="Times New Roman" w:cs="Times New Roman"/>
          <w:sz w:val="24"/>
          <w:szCs w:val="20"/>
        </w:rPr>
        <w:t>根据电子和原子核的相互作用对电子密度的影响程度</w:t>
      </w:r>
      <w:r w:rsidRPr="008F099D">
        <w:rPr>
          <w:rFonts w:ascii="Times New Roman" w:eastAsia="宋体" w:hAnsi="Times New Roman" w:cs="Times New Roman"/>
          <w:sz w:val="24"/>
          <w:szCs w:val="20"/>
        </w:rPr>
        <w:t>,</w:t>
      </w:r>
      <w:r w:rsidRPr="008F099D">
        <w:rPr>
          <w:rFonts w:ascii="Times New Roman" w:eastAsia="宋体" w:hAnsi="Times New Roman" w:cs="Times New Roman"/>
          <w:sz w:val="24"/>
          <w:szCs w:val="20"/>
        </w:rPr>
        <w:t>对交换</w:t>
      </w:r>
      <w:proofErr w:type="gramStart"/>
      <w:r w:rsidRPr="008F099D">
        <w:rPr>
          <w:rFonts w:ascii="Times New Roman" w:eastAsia="宋体" w:hAnsi="Times New Roman" w:cs="Times New Roman"/>
          <w:sz w:val="24"/>
          <w:szCs w:val="20"/>
        </w:rPr>
        <w:t>势采用</w:t>
      </w:r>
      <w:proofErr w:type="gramEnd"/>
      <w:r w:rsidRPr="008F099D">
        <w:rPr>
          <w:rFonts w:ascii="Times New Roman" w:eastAsia="宋体" w:hAnsi="Times New Roman" w:cs="Times New Roman"/>
          <w:sz w:val="24"/>
          <w:szCs w:val="20"/>
        </w:rPr>
        <w:t>局域密度近似</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Local Density Approximation</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和广义梯度近似</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General Gradient Approximation</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 xml:space="preserve"> </w:t>
      </w:r>
      <w:r w:rsidRPr="008F099D">
        <w:rPr>
          <w:rFonts w:ascii="Times New Roman" w:eastAsia="宋体" w:hAnsi="Times New Roman" w:cs="Times New Roman"/>
          <w:sz w:val="24"/>
          <w:szCs w:val="20"/>
        </w:rPr>
        <w:t>来使得方程可解</w:t>
      </w:r>
      <w:r w:rsidR="0085280B" w:rsidRPr="00DF6E80">
        <w:rPr>
          <w:rFonts w:ascii="Times New Roman" w:eastAsia="宋体" w:hAnsi="Times New Roman" w:cs="Times New Roman"/>
          <w:noProof/>
          <w:sz w:val="21"/>
          <w:szCs w:val="16"/>
          <w:vertAlign w:val="superscript"/>
        </w:rPr>
        <w:fldChar w:fldCharType="begin"/>
      </w:r>
      <w:r w:rsidR="0085280B" w:rsidRPr="00DF6E80">
        <w:rPr>
          <w:rFonts w:ascii="Times New Roman" w:eastAsia="宋体" w:hAnsi="Times New Roman" w:cs="Times New Roman" w:hint="eastAsia"/>
          <w:noProof/>
          <w:sz w:val="21"/>
          <w:szCs w:val="16"/>
          <w:vertAlign w:val="superscript"/>
        </w:rPr>
        <w:instrText xml:space="preserve"> ADDIN EN.CITE &lt;EndNote&gt;&lt;Cite&gt;&lt;Author&gt;</w:instrText>
      </w:r>
      <w:r w:rsidR="0085280B" w:rsidRPr="00DF6E80">
        <w:rPr>
          <w:rFonts w:ascii="Times New Roman" w:eastAsia="宋体" w:hAnsi="Times New Roman" w:cs="Times New Roman" w:hint="eastAsia"/>
          <w:noProof/>
          <w:sz w:val="21"/>
          <w:szCs w:val="16"/>
          <w:vertAlign w:val="superscript"/>
        </w:rPr>
        <w:instrText>蓝建慧</w:instrText>
      </w:r>
      <w:r w:rsidR="0085280B" w:rsidRPr="00DF6E80">
        <w:rPr>
          <w:rFonts w:ascii="Times New Roman" w:eastAsia="宋体" w:hAnsi="Times New Roman" w:cs="Times New Roman" w:hint="eastAsia"/>
          <w:noProof/>
          <w:sz w:val="21"/>
          <w:szCs w:val="16"/>
          <w:vertAlign w:val="superscript"/>
        </w:rPr>
        <w:instrText>&lt;/Author&gt;&lt;Year&gt;2005&lt;/Year&gt;&lt;RecNum&gt;14&lt;/RecNum&gt;&lt;DisplayText&gt;&lt;style face="superscript"&gt;[13]&lt;/style&gt;&lt;/DisplayText&gt;&lt;record&gt;&lt;rec-number&gt;14&lt;/rec-number&gt;&lt;foreign-keys&gt;&lt;key app="EN" db-id="5vd9ds0vmvs2pqezzz1x5rpd5rxtsfw5esw0" timestamp="1709568723"&gt;14&lt;/key&gt;&lt;/foreign-keys&gt;&lt;ref-type name="Journal Article"&gt;17&lt;/ref-type&gt;&lt;contributors&gt;&lt;authors&gt;&lt;author&gt;</w:instrText>
      </w:r>
      <w:r w:rsidR="0085280B" w:rsidRPr="00DF6E80">
        <w:rPr>
          <w:rFonts w:ascii="Times New Roman" w:eastAsia="宋体" w:hAnsi="Times New Roman" w:cs="Times New Roman" w:hint="eastAsia"/>
          <w:noProof/>
          <w:sz w:val="21"/>
          <w:szCs w:val="16"/>
          <w:vertAlign w:val="superscript"/>
        </w:rPr>
        <w:instrText>蓝建慧</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卢贵武</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黄乔松</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李英峰</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朱阁</w:instrText>
      </w:r>
      <w:r w:rsidR="0085280B" w:rsidRPr="00DF6E80">
        <w:rPr>
          <w:rFonts w:ascii="Times New Roman" w:eastAsia="宋体" w:hAnsi="Times New Roman" w:cs="Times New Roman" w:hint="eastAsia"/>
          <w:noProof/>
          <w:sz w:val="21"/>
          <w:szCs w:val="16"/>
          <w:vertAlign w:val="superscript"/>
        </w:rPr>
        <w:instrText>&lt;/author&gt;&lt;/authors&gt;&lt;/contributors&gt;&lt;auth-address&gt;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 xml:space="preserve"> </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257061&lt;/auth-address&gt;&lt;titles&gt;&lt;title&gt;</w:instrText>
      </w:r>
      <w:r w:rsidR="0085280B" w:rsidRPr="00DF6E80">
        <w:rPr>
          <w:rFonts w:ascii="Times New Roman" w:eastAsia="宋体" w:hAnsi="Times New Roman" w:cs="Times New Roman" w:hint="eastAsia"/>
          <w:noProof/>
          <w:sz w:val="21"/>
          <w:szCs w:val="16"/>
          <w:vertAlign w:val="superscript"/>
        </w:rPr>
        <w:instrText>从头计算分子动力学方法及其应用</w:instrText>
      </w:r>
      <w:r w:rsidR="0085280B" w:rsidRPr="00DF6E80">
        <w:rPr>
          <w:rFonts w:ascii="Times New Roman" w:eastAsia="宋体" w:hAnsi="Times New Roman" w:cs="Times New Roman" w:hint="eastAsia"/>
          <w:noProof/>
          <w:sz w:val="21"/>
          <w:szCs w:val="16"/>
          <w:vertAlign w:val="superscript"/>
        </w:rPr>
        <w:instrText xml:space="preserve"> %J </w:instrText>
      </w:r>
      <w:r w:rsidR="0085280B" w:rsidRPr="00DF6E80">
        <w:rPr>
          <w:rFonts w:ascii="Times New Roman" w:eastAsia="宋体" w:hAnsi="Times New Roman" w:cs="Times New Roman" w:hint="eastAsia"/>
          <w:noProof/>
          <w:sz w:val="21"/>
          <w:szCs w:val="16"/>
          <w:vertAlign w:val="superscript"/>
        </w:rPr>
        <w:instrText>石油大学学报</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自然科学版</w:instrText>
      </w:r>
      <w:r w:rsidR="0085280B" w:rsidRPr="00DF6E80">
        <w:rPr>
          <w:rFonts w:ascii="Times New Roman" w:eastAsia="宋体" w:hAnsi="Times New Roman" w:cs="Times New Roman" w:hint="eastAsia"/>
          <w:noProof/>
          <w:sz w:val="21"/>
          <w:szCs w:val="16"/>
          <w:vertAlign w:val="superscript"/>
        </w:rPr>
        <w:instrText>)&lt;/title&gt;&lt;/titles&gt;&lt;pages&gt;149-152&lt;/pages&gt;&lt;number&gt;04&lt;/number&gt;&lt;keywords&gt;&lt;keyword&gt;</w:instrText>
      </w:r>
      <w:r w:rsidR="0085280B" w:rsidRPr="00DF6E80">
        <w:rPr>
          <w:rFonts w:ascii="Times New Roman" w:eastAsia="宋体" w:hAnsi="Times New Roman" w:cs="Times New Roman" w:hint="eastAsia"/>
          <w:noProof/>
          <w:sz w:val="21"/>
          <w:szCs w:val="16"/>
          <w:vertAlign w:val="superscript"/>
        </w:rPr>
        <w:instrText>从头计算</w:instrText>
      </w:r>
      <w:r w:rsidR="0085280B" w:rsidRPr="00DF6E80">
        <w:rPr>
          <w:rFonts w:ascii="Times New Roman" w:eastAsia="宋体" w:hAnsi="Times New Roman" w:cs="Times New Roman" w:hint="eastAsia"/>
          <w:noProof/>
          <w:sz w:val="21"/>
          <w:szCs w:val="16"/>
          <w:vertAlign w:val="superscript"/>
        </w:rPr>
        <w:instrText>&lt;/keyword&gt;&lt;keyword&gt;</w:instrText>
      </w:r>
      <w:r w:rsidR="0085280B" w:rsidRPr="00DF6E80">
        <w:rPr>
          <w:rFonts w:ascii="Times New Roman" w:eastAsia="宋体" w:hAnsi="Times New Roman" w:cs="Times New Roman" w:hint="eastAsia"/>
          <w:noProof/>
          <w:sz w:val="21"/>
          <w:szCs w:val="16"/>
          <w:vertAlign w:val="superscript"/>
        </w:rPr>
        <w:instrText>密度泛函理论</w:instrText>
      </w:r>
      <w:r w:rsidR="0085280B" w:rsidRPr="00DF6E80">
        <w:rPr>
          <w:rFonts w:ascii="Times New Roman" w:eastAsia="宋体" w:hAnsi="Times New Roman" w:cs="Times New Roman" w:hint="eastAsia"/>
          <w:noProof/>
          <w:sz w:val="21"/>
          <w:szCs w:val="16"/>
          <w:vertAlign w:val="superscript"/>
        </w:rPr>
        <w:instrText>&lt;/keyword&gt;&lt;keyword&gt;</w:instrText>
      </w:r>
      <w:r w:rsidR="0085280B" w:rsidRPr="00DF6E80">
        <w:rPr>
          <w:rFonts w:ascii="Times New Roman" w:eastAsia="宋体" w:hAnsi="Times New Roman" w:cs="Times New Roman" w:hint="eastAsia"/>
          <w:noProof/>
          <w:sz w:val="21"/>
          <w:szCs w:val="16"/>
          <w:vertAlign w:val="superscript"/>
        </w:rPr>
        <w:instrText>分子动力学</w:instrText>
      </w:r>
      <w:r w:rsidR="0085280B" w:rsidRPr="00DF6E80">
        <w:rPr>
          <w:rFonts w:ascii="Times New Roman" w:eastAsia="宋体" w:hAnsi="Times New Roman" w:cs="Times New Roman" w:hint="eastAsia"/>
          <w:noProof/>
          <w:sz w:val="21"/>
          <w:szCs w:val="16"/>
          <w:vertAlign w:val="superscript"/>
        </w:rPr>
        <w:instrText>&lt;/keyword&gt;&lt;keyword&gt;</w:instrText>
      </w:r>
      <w:r w:rsidR="0085280B" w:rsidRPr="00DF6E80">
        <w:rPr>
          <w:rFonts w:ascii="Times New Roman" w:eastAsia="宋体" w:hAnsi="Times New Roman" w:cs="Times New Roman" w:hint="eastAsia"/>
          <w:noProof/>
          <w:sz w:val="21"/>
          <w:szCs w:val="16"/>
          <w:vertAlign w:val="superscript"/>
        </w:rPr>
        <w:instrText>计算机分子模拟</w:instrText>
      </w:r>
      <w:r w:rsidR="0085280B" w:rsidRPr="00DF6E80">
        <w:rPr>
          <w:rFonts w:ascii="Times New Roman" w:eastAsia="宋体" w:hAnsi="Times New Roman" w:cs="Times New Roman" w:hint="eastAsia"/>
          <w:noProof/>
          <w:sz w:val="21"/>
          <w:szCs w:val="16"/>
          <w:vertAlign w:val="superscript"/>
        </w:rPr>
        <w:instrText>&lt;/keyword&gt;&lt;/keywords&gt;&lt;dates&gt;&lt;year&gt;2005&lt;/year&gt;&lt;/dates&gt;&lt;isbn&gt;1000-2316&lt;/isbn&gt;&lt;urls&gt;&lt;related-urls&gt;&lt;url&gt;https://kns.cnki.net/kcms2/article/abstract?v=f2Ae6OvU-JJUNhkJrFQ9s9UXYh6MEMK0on552nJpBirN1wFK3_AzRtTPJXDiPPCxlObpkNNJrb</w:instrText>
      </w:r>
      <w:r w:rsidR="0085280B" w:rsidRPr="00DF6E80">
        <w:rPr>
          <w:rFonts w:ascii="Times New Roman" w:eastAsia="宋体" w:hAnsi="Times New Roman" w:cs="Times New Roman"/>
          <w:noProof/>
          <w:sz w:val="21"/>
          <w:szCs w:val="16"/>
          <w:vertAlign w:val="superscript"/>
        </w:rPr>
        <w:instrText>jKIJdrpNnJzaVkD33nnT1vLAgXdAJajUuI89MZK81xfDbDeLpbt3w16Mo3pUcty7E=&amp;amp;uniplatform=NZKPT&amp;amp;language=CHS&lt;/url&gt;&lt;/related-urls&gt;&lt;/urls&gt;&lt;remote-database-provider&gt;Cnki&lt;/remote-database-provider&gt;&lt;/record&gt;&lt;/Cite&gt;&lt;/EndNote&gt;</w:instrText>
      </w:r>
      <w:r w:rsidR="0085280B" w:rsidRPr="00DF6E80">
        <w:rPr>
          <w:rFonts w:ascii="Times New Roman" w:eastAsia="宋体" w:hAnsi="Times New Roman" w:cs="Times New Roman"/>
          <w:noProof/>
          <w:sz w:val="21"/>
          <w:szCs w:val="16"/>
          <w:vertAlign w:val="superscript"/>
        </w:rPr>
        <w:fldChar w:fldCharType="separate"/>
      </w:r>
      <w:r w:rsidR="0085280B" w:rsidRPr="00DF6E80">
        <w:rPr>
          <w:rFonts w:ascii="Times New Roman" w:eastAsia="宋体" w:hAnsi="Times New Roman" w:cs="Times New Roman"/>
          <w:noProof/>
          <w:sz w:val="21"/>
          <w:szCs w:val="16"/>
          <w:vertAlign w:val="superscript"/>
        </w:rPr>
        <w:t>[13]</w:t>
      </w:r>
      <w:r w:rsidR="0085280B" w:rsidRPr="00DF6E80">
        <w:rPr>
          <w:rFonts w:ascii="Times New Roman" w:eastAsia="宋体" w:hAnsi="Times New Roman" w:cs="Times New Roman"/>
          <w:noProof/>
          <w:sz w:val="21"/>
          <w:szCs w:val="16"/>
          <w:vertAlign w:val="superscript"/>
        </w:rPr>
        <w:fldChar w:fldCharType="end"/>
      </w:r>
      <w:r w:rsidR="00EB5D43">
        <w:rPr>
          <w:rFonts w:ascii="Times New Roman" w:eastAsia="宋体" w:hAnsi="Times New Roman" w:cs="Times New Roman" w:hint="eastAsia"/>
          <w:sz w:val="24"/>
          <w:szCs w:val="20"/>
        </w:rPr>
        <w:t>。</w:t>
      </w:r>
      <w:r w:rsidRPr="008F099D">
        <w:rPr>
          <w:rFonts w:ascii="Times New Roman" w:eastAsia="宋体" w:hAnsi="Times New Roman" w:cs="Times New Roman"/>
          <w:sz w:val="24"/>
          <w:szCs w:val="20"/>
        </w:rPr>
        <w:t>1985</w:t>
      </w:r>
      <w:r w:rsidRPr="008F099D">
        <w:rPr>
          <w:rFonts w:ascii="Times New Roman" w:eastAsia="宋体" w:hAnsi="Times New Roman" w:cs="Times New Roman"/>
          <w:sz w:val="24"/>
          <w:szCs w:val="20"/>
        </w:rPr>
        <w:t>年</w:t>
      </w:r>
      <w:r w:rsidRPr="008F099D">
        <w:rPr>
          <w:rFonts w:ascii="Times New Roman" w:eastAsia="宋体" w:hAnsi="Times New Roman" w:cs="Times New Roman"/>
          <w:sz w:val="24"/>
          <w:szCs w:val="20"/>
        </w:rPr>
        <w:t>Car-Parrinello</w:t>
      </w:r>
      <w:r w:rsidRPr="008F099D">
        <w:rPr>
          <w:rFonts w:ascii="Times New Roman" w:eastAsia="宋体" w:hAnsi="Times New Roman" w:cs="Times New Roman"/>
          <w:sz w:val="24"/>
          <w:szCs w:val="20"/>
        </w:rPr>
        <w:t>提出的</w:t>
      </w:r>
      <w:r w:rsidRPr="008F099D">
        <w:rPr>
          <w:rFonts w:ascii="Times New Roman" w:eastAsia="宋体" w:hAnsi="Times New Roman" w:cs="Times New Roman"/>
          <w:sz w:val="24"/>
          <w:szCs w:val="20"/>
        </w:rPr>
        <w:t>CP</w:t>
      </w:r>
      <w:r w:rsidRPr="008F099D">
        <w:rPr>
          <w:rFonts w:ascii="Times New Roman" w:eastAsia="宋体" w:hAnsi="Times New Roman" w:cs="Times New Roman"/>
          <w:sz w:val="24"/>
          <w:szCs w:val="20"/>
        </w:rPr>
        <w:t>算法是从头算分子动力学的基本原理</w:t>
      </w:r>
      <w:r w:rsidR="0085280B" w:rsidRPr="00DF6E80">
        <w:rPr>
          <w:rFonts w:ascii="Times New Roman" w:eastAsia="宋体" w:hAnsi="Times New Roman" w:cs="Times New Roman"/>
          <w:noProof/>
          <w:sz w:val="21"/>
          <w:szCs w:val="16"/>
          <w:vertAlign w:val="superscript"/>
        </w:rPr>
        <w:fldChar w:fldCharType="begin"/>
      </w:r>
      <w:r w:rsidR="0085280B" w:rsidRPr="00DF6E80">
        <w:rPr>
          <w:rFonts w:ascii="Times New Roman" w:eastAsia="宋体" w:hAnsi="Times New Roman" w:cs="Times New Roman"/>
          <w:noProof/>
          <w:sz w:val="21"/>
          <w:szCs w:val="16"/>
          <w:vertAlign w:val="superscript"/>
        </w:rPr>
        <w:instrText xml:space="preserve"> ADDIN EN.CITE &lt;EndNote&gt;&lt;Cite&gt;&lt;Author&gt;Car&lt;/Author&gt;&lt;Year&gt;1985&lt;/Year&gt;&lt;RecNum&gt;15&lt;/RecNum&gt;&lt;DisplayText&gt;&lt;style face="superscript"&gt;[14]&lt;/style&gt;&lt;/DisplayText&gt;&lt;record&gt;&lt;rec-number&gt;15&lt;/rec-number&gt;&lt;foreign-keys&gt;&lt;key app="EN" db-id="5vd9ds0vmvs2pqezzz1x5rpd5rxtsfw5esw0" timestamp="1709568762"&gt;15&lt;/key&gt;&lt;/foreign-keys&gt;&lt;ref-type name="Journal Article"&gt;17&lt;/ref-type&gt;&lt;contributors&gt;&lt;authors&gt;&lt;author&gt;Car, Richard&lt;/author&gt;&lt;author&gt;Parrinello, Mark %J Physical review letters&lt;/author&gt;&lt;/authors&gt;&lt;/contributors&gt;&lt;titles&gt;&lt;title&gt;Unified approach for molecular dynamics and density-functional theory&lt;/title&gt;&lt;/titles&gt;&lt;pages&gt;2471&lt;/pages&gt;&lt;volume&gt;55&lt;/volume&gt;&lt;number&gt;22&lt;/number&gt;&lt;dates&gt;&lt;year&gt;1985&lt;/year&gt;&lt;/dates&gt;&lt;urls&gt;&lt;/urls&gt;&lt;/record&gt;&lt;/Cite&gt;&lt;/EndNote&gt;</w:instrText>
      </w:r>
      <w:r w:rsidR="0085280B" w:rsidRPr="00DF6E80">
        <w:rPr>
          <w:rFonts w:ascii="Times New Roman" w:eastAsia="宋体" w:hAnsi="Times New Roman" w:cs="Times New Roman"/>
          <w:noProof/>
          <w:sz w:val="21"/>
          <w:szCs w:val="16"/>
          <w:vertAlign w:val="superscript"/>
        </w:rPr>
        <w:fldChar w:fldCharType="separate"/>
      </w:r>
      <w:r w:rsidR="0085280B" w:rsidRPr="00DF6E80">
        <w:rPr>
          <w:rFonts w:ascii="Times New Roman" w:eastAsia="宋体" w:hAnsi="Times New Roman" w:cs="Times New Roman"/>
          <w:noProof/>
          <w:sz w:val="21"/>
          <w:szCs w:val="16"/>
          <w:vertAlign w:val="superscript"/>
        </w:rPr>
        <w:t>[14]</w:t>
      </w:r>
      <w:r w:rsidR="0085280B" w:rsidRPr="00DF6E80">
        <w:rPr>
          <w:rFonts w:ascii="Times New Roman" w:eastAsia="宋体" w:hAnsi="Times New Roman" w:cs="Times New Roman"/>
          <w:noProof/>
          <w:sz w:val="21"/>
          <w:szCs w:val="16"/>
          <w:vertAlign w:val="superscript"/>
        </w:rPr>
        <w:fldChar w:fldCharType="end"/>
      </w:r>
      <w:r w:rsidR="00EB5D43">
        <w:rPr>
          <w:rFonts w:ascii="Times New Roman" w:eastAsia="宋体" w:hAnsi="Times New Roman" w:cs="Times New Roman" w:hint="eastAsia"/>
          <w:sz w:val="24"/>
          <w:szCs w:val="20"/>
        </w:rPr>
        <w:t>。该</w:t>
      </w:r>
      <w:r w:rsidRPr="008F099D">
        <w:rPr>
          <w:rFonts w:ascii="Times New Roman" w:eastAsia="宋体" w:hAnsi="Times New Roman" w:cs="Times New Roman"/>
          <w:sz w:val="24"/>
          <w:szCs w:val="20"/>
        </w:rPr>
        <w:t>算法的具体细节不在本文中赘述，而其大致框图如图</w:t>
      </w:r>
      <w:r w:rsidR="00274225">
        <w:rPr>
          <w:rFonts w:ascii="Times New Roman" w:eastAsia="宋体" w:hAnsi="Times New Roman" w:cs="Times New Roman" w:hint="eastAsia"/>
          <w:sz w:val="24"/>
          <w:szCs w:val="20"/>
        </w:rPr>
        <w:t>2</w:t>
      </w:r>
      <w:r w:rsidR="00274225">
        <w:rPr>
          <w:rFonts w:ascii="Times New Roman" w:eastAsia="宋体" w:hAnsi="Times New Roman" w:cs="Times New Roman"/>
          <w:sz w:val="24"/>
          <w:szCs w:val="20"/>
        </w:rPr>
        <w:t>-2</w:t>
      </w:r>
      <w:r w:rsidR="0085280B" w:rsidRPr="00DF6E80">
        <w:rPr>
          <w:rFonts w:ascii="Times New Roman" w:eastAsia="宋体" w:hAnsi="Times New Roman" w:cs="Times New Roman"/>
          <w:noProof/>
          <w:sz w:val="21"/>
          <w:szCs w:val="16"/>
          <w:vertAlign w:val="superscript"/>
        </w:rPr>
        <w:fldChar w:fldCharType="begin"/>
      </w:r>
      <w:r w:rsidR="0085280B" w:rsidRPr="00DF6E80">
        <w:rPr>
          <w:rFonts w:ascii="Times New Roman" w:eastAsia="宋体" w:hAnsi="Times New Roman" w:cs="Times New Roman" w:hint="eastAsia"/>
          <w:noProof/>
          <w:sz w:val="21"/>
          <w:szCs w:val="16"/>
          <w:vertAlign w:val="superscript"/>
        </w:rPr>
        <w:instrText xml:space="preserve"> ADDIN EN.CITE &lt;EndNote&gt;&lt;Cite&gt;&lt;Author&gt;</w:instrText>
      </w:r>
      <w:r w:rsidR="0085280B" w:rsidRPr="00DF6E80">
        <w:rPr>
          <w:rFonts w:ascii="Times New Roman" w:eastAsia="宋体" w:hAnsi="Times New Roman" w:cs="Times New Roman" w:hint="eastAsia"/>
          <w:noProof/>
          <w:sz w:val="21"/>
          <w:szCs w:val="16"/>
          <w:vertAlign w:val="superscript"/>
        </w:rPr>
        <w:instrText>赵宇军</w:instrText>
      </w:r>
      <w:r w:rsidR="0085280B" w:rsidRPr="00DF6E80">
        <w:rPr>
          <w:rFonts w:ascii="Times New Roman" w:eastAsia="宋体" w:hAnsi="Times New Roman" w:cs="Times New Roman" w:hint="eastAsia"/>
          <w:noProof/>
          <w:sz w:val="21"/>
          <w:szCs w:val="16"/>
          <w:vertAlign w:val="superscript"/>
        </w:rPr>
        <w:instrText>&lt;/Author&gt;&lt;Year&gt;1998&lt;/Year&gt;&lt;RecNum&gt;16&lt;/RecNum&gt;&lt;DisplayText&gt;&lt;style face="superscript"&gt;[15]&lt;/style&gt;&lt;/DisplayText&gt;&lt;record&gt;&lt;rec-number&gt;16&lt;/rec-number&gt;&lt;foreign-keys&gt;&lt;key app="EN" db-id="5vd9ds0vmvs2pqezzz1x5rpd5rxtsfw5esw0" timestamp="1709568809"&gt;16&lt;/key&gt;&lt;/foreign-keys&gt;&lt;ref-type name="Journal Article"&gt;17&lt;/ref-type&gt;&lt;contributors&gt;&lt;authors&gt;&lt;author&gt;</w:instrText>
      </w:r>
      <w:r w:rsidR="0085280B" w:rsidRPr="00DF6E80">
        <w:rPr>
          <w:rFonts w:ascii="Times New Roman" w:eastAsia="宋体" w:hAnsi="Times New Roman" w:cs="Times New Roman" w:hint="eastAsia"/>
          <w:noProof/>
          <w:sz w:val="21"/>
          <w:szCs w:val="16"/>
          <w:vertAlign w:val="superscript"/>
        </w:rPr>
        <w:instrText>赵宇军</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姜明</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曹培林</w:instrText>
      </w:r>
      <w:r w:rsidR="0085280B" w:rsidRPr="00DF6E80">
        <w:rPr>
          <w:rFonts w:ascii="Times New Roman" w:eastAsia="宋体" w:hAnsi="Times New Roman" w:cs="Times New Roman" w:hint="eastAsia"/>
          <w:noProof/>
          <w:sz w:val="21"/>
          <w:szCs w:val="16"/>
          <w:vertAlign w:val="superscript"/>
        </w:rPr>
        <w:instrText>&lt;/author&gt;&lt;/authors&gt;&lt;/contributors&gt;&lt;auth-address&gt;</w:instrText>
      </w:r>
      <w:r w:rsidR="0085280B" w:rsidRPr="00DF6E80">
        <w:rPr>
          <w:rFonts w:ascii="Times New Roman" w:eastAsia="宋体" w:hAnsi="Times New Roman" w:cs="Times New Roman" w:hint="eastAsia"/>
          <w:noProof/>
          <w:sz w:val="21"/>
          <w:szCs w:val="16"/>
          <w:vertAlign w:val="superscript"/>
        </w:rPr>
        <w:instrText>杭州浙江大学物理系</w:instrText>
      </w:r>
      <w:r w:rsidR="0085280B" w:rsidRPr="00DF6E80">
        <w:rPr>
          <w:rFonts w:ascii="Times New Roman" w:eastAsia="宋体" w:hAnsi="Times New Roman" w:cs="Times New Roman" w:hint="eastAsia"/>
          <w:noProof/>
          <w:sz w:val="21"/>
          <w:szCs w:val="16"/>
          <w:vertAlign w:val="superscript"/>
        </w:rPr>
        <w:instrText>&lt;/auth-address&gt;&lt;titles&gt;&lt;title&gt;</w:instrText>
      </w:r>
      <w:r w:rsidR="0085280B" w:rsidRPr="00DF6E80">
        <w:rPr>
          <w:rFonts w:ascii="Times New Roman" w:eastAsia="宋体" w:hAnsi="Times New Roman" w:cs="Times New Roman" w:hint="eastAsia"/>
          <w:noProof/>
          <w:sz w:val="21"/>
          <w:szCs w:val="16"/>
          <w:vertAlign w:val="superscript"/>
        </w:rPr>
        <w:instrText>从头计算分子动力学</w:instrText>
      </w:r>
      <w:r w:rsidR="0085280B" w:rsidRPr="00DF6E80">
        <w:rPr>
          <w:rFonts w:ascii="Times New Roman" w:eastAsia="宋体" w:hAnsi="Times New Roman" w:cs="Times New Roman" w:hint="eastAsia"/>
          <w:noProof/>
          <w:sz w:val="21"/>
          <w:szCs w:val="16"/>
          <w:vertAlign w:val="superscript"/>
        </w:rPr>
        <w:instrText xml:space="preserve"> %J </w:instrText>
      </w:r>
      <w:r w:rsidR="0085280B" w:rsidRPr="00DF6E80">
        <w:rPr>
          <w:rFonts w:ascii="Times New Roman" w:eastAsia="宋体" w:hAnsi="Times New Roman" w:cs="Times New Roman" w:hint="eastAsia"/>
          <w:noProof/>
          <w:sz w:val="21"/>
          <w:szCs w:val="16"/>
          <w:vertAlign w:val="superscript"/>
        </w:rPr>
        <w:instrText>物理学进展</w:instrText>
      </w:r>
      <w:r w:rsidR="0085280B" w:rsidRPr="00DF6E80">
        <w:rPr>
          <w:rFonts w:ascii="Times New Roman" w:eastAsia="宋体" w:hAnsi="Times New Roman" w:cs="Times New Roman" w:hint="eastAsia"/>
          <w:noProof/>
          <w:sz w:val="21"/>
          <w:szCs w:val="16"/>
          <w:vertAlign w:val="superscript"/>
        </w:rPr>
        <w:instrText>&lt;/title&gt;&lt;/tit</w:instrText>
      </w:r>
      <w:r w:rsidR="0085280B" w:rsidRPr="00DF6E80">
        <w:rPr>
          <w:rFonts w:ascii="Times New Roman" w:eastAsia="宋体" w:hAnsi="Times New Roman" w:cs="Times New Roman"/>
          <w:noProof/>
          <w:sz w:val="21"/>
          <w:szCs w:val="16"/>
          <w:vertAlign w:val="superscript"/>
        </w:rPr>
        <w:instrText>les&gt;&lt;pages&gt;49-77&lt;/pages&gt;&lt;number&gt;01&lt;/number&gt;&lt;dates&gt;&lt;year&gt;1998&lt;/year&gt;&lt;/dates&gt;&lt;isbn&gt;1000-0542&lt;/isbn&gt;&lt;urls&gt;&lt;related-urls&gt;&lt;url&gt;https://kns.cnki.net/kcms2/article/abstract?v=f2Ae6OvU-JK6DHQgB-ngZ0BjD9T7EYjiw4q3YewhjX83bu03UOGxWt99jOPk2stBHgCVmyM2w0lJJOsaRzcb-wuoHGeywOaUXv1CjLIodTQWBLZVorXUG56COors0ctFs9eNVbanw04=&amp;amp;uniplatform=NZKPT&amp;amp;language=CHS&lt;/url&gt;&lt;/related-urls&gt;&lt;/urls&gt;&lt;remote-database-provider&gt;Cnki&lt;/remote-database-provider&gt;&lt;/record&gt;&lt;/Cite&gt;&lt;/EndNote&gt;</w:instrText>
      </w:r>
      <w:r w:rsidR="0085280B" w:rsidRPr="00DF6E80">
        <w:rPr>
          <w:rFonts w:ascii="Times New Roman" w:eastAsia="宋体" w:hAnsi="Times New Roman" w:cs="Times New Roman"/>
          <w:noProof/>
          <w:sz w:val="21"/>
          <w:szCs w:val="16"/>
          <w:vertAlign w:val="superscript"/>
        </w:rPr>
        <w:fldChar w:fldCharType="separate"/>
      </w:r>
      <w:r w:rsidR="0085280B" w:rsidRPr="00DF6E80">
        <w:rPr>
          <w:rFonts w:ascii="Times New Roman" w:eastAsia="宋体" w:hAnsi="Times New Roman" w:cs="Times New Roman"/>
          <w:noProof/>
          <w:sz w:val="21"/>
          <w:szCs w:val="16"/>
          <w:vertAlign w:val="superscript"/>
        </w:rPr>
        <w:t>[15]</w:t>
      </w:r>
      <w:r w:rsidR="0085280B" w:rsidRPr="00DF6E80">
        <w:rPr>
          <w:rFonts w:ascii="Times New Roman" w:eastAsia="宋体" w:hAnsi="Times New Roman" w:cs="Times New Roman"/>
          <w:noProof/>
          <w:sz w:val="21"/>
          <w:szCs w:val="16"/>
          <w:vertAlign w:val="superscript"/>
        </w:rPr>
        <w:fldChar w:fldCharType="end"/>
      </w:r>
      <w:r w:rsidR="0085280B">
        <w:rPr>
          <w:rFonts w:ascii="Times New Roman" w:eastAsia="宋体" w:hAnsi="Times New Roman" w:cs="Times New Roman"/>
          <w:sz w:val="24"/>
          <w:szCs w:val="20"/>
        </w:rPr>
        <w:t>:</w:t>
      </w:r>
    </w:p>
    <w:p w14:paraId="52B65ED1" w14:textId="77777777" w:rsidR="00B7228D" w:rsidRDefault="00274225" w:rsidP="00BA01F3">
      <w:pPr>
        <w:pStyle w:val="a2"/>
        <w:numPr>
          <w:ilvl w:val="0"/>
          <w:numId w:val="0"/>
        </w:numPr>
        <w:ind w:firstLine="425"/>
        <w:jc w:val="center"/>
        <w:rPr>
          <w:rFonts w:ascii="Times New Roman" w:eastAsia="宋体" w:hAnsi="Times New Roman" w:cs="Times New Roman"/>
          <w:b/>
          <w:bCs/>
          <w:sz w:val="21"/>
          <w:szCs w:val="21"/>
        </w:rPr>
      </w:pPr>
      <w:r w:rsidRPr="008F099D">
        <w:rPr>
          <w:rFonts w:ascii="Times New Roman" w:eastAsia="宋体" w:hAnsi="Times New Roman" w:cs="Times New Roman"/>
          <w:noProof/>
          <w:kern w:val="0"/>
          <w:sz w:val="24"/>
        </w:rPr>
        <w:lastRenderedPageBreak/>
        <w:drawing>
          <wp:inline distT="0" distB="0" distL="0" distR="0" wp14:anchorId="26018476" wp14:editId="787A97E4">
            <wp:extent cx="3896995" cy="6038215"/>
            <wp:effectExtent l="0" t="0" r="8255" b="635"/>
            <wp:docPr id="1760607423" name="图片 3" descr="page11image5041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11image5041257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96995" cy="6038215"/>
                    </a:xfrm>
                    <a:prstGeom prst="rect">
                      <a:avLst/>
                    </a:prstGeom>
                    <a:noFill/>
                    <a:ln>
                      <a:noFill/>
                    </a:ln>
                  </pic:spPr>
                </pic:pic>
              </a:graphicData>
            </a:graphic>
          </wp:inline>
        </w:drawing>
      </w:r>
    </w:p>
    <w:p w14:paraId="226641C5" w14:textId="2F5E60DA" w:rsidR="00BA01F3" w:rsidRDefault="00BA01F3" w:rsidP="00BA01F3">
      <w:pPr>
        <w:pStyle w:val="a2"/>
        <w:numPr>
          <w:ilvl w:val="0"/>
          <w:numId w:val="0"/>
        </w:numPr>
        <w:ind w:firstLine="425"/>
        <w:jc w:val="center"/>
        <w:rPr>
          <w:rFonts w:ascii="Times New Roman" w:eastAsia="宋体" w:hAnsi="Times New Roman" w:cs="Times New Roman"/>
          <w:b/>
          <w:bCs/>
          <w:sz w:val="21"/>
          <w:szCs w:val="21"/>
        </w:rPr>
      </w:pPr>
      <w:r w:rsidRPr="008F099D">
        <w:rPr>
          <w:rFonts w:ascii="Times New Roman" w:eastAsia="宋体" w:hAnsi="Times New Roman" w:cs="Times New Roman"/>
          <w:b/>
          <w:bCs/>
          <w:sz w:val="21"/>
          <w:szCs w:val="21"/>
        </w:rPr>
        <w:t>图</w:t>
      </w:r>
      <w:r w:rsidR="00EB5D43">
        <w:rPr>
          <w:rFonts w:ascii="Times New Roman" w:eastAsia="宋体" w:hAnsi="Times New Roman" w:cs="Times New Roman"/>
          <w:b/>
          <w:bCs/>
          <w:sz w:val="21"/>
          <w:szCs w:val="21"/>
        </w:rPr>
        <w:t>2</w:t>
      </w:r>
      <w:r w:rsidR="003D168C">
        <w:rPr>
          <w:rFonts w:ascii="Times New Roman" w:eastAsia="宋体" w:hAnsi="Times New Roman" w:cs="Times New Roman"/>
          <w:b/>
          <w:bCs/>
          <w:sz w:val="21"/>
          <w:szCs w:val="21"/>
        </w:rPr>
        <w:t>-</w:t>
      </w:r>
      <w:r w:rsidR="00274225">
        <w:rPr>
          <w:rFonts w:ascii="Times New Roman" w:eastAsia="宋体" w:hAnsi="Times New Roman" w:cs="Times New Roman"/>
          <w:b/>
          <w:bCs/>
          <w:sz w:val="21"/>
          <w:szCs w:val="21"/>
        </w:rPr>
        <w:t>2</w:t>
      </w:r>
      <w:r w:rsidRPr="008F099D">
        <w:rPr>
          <w:rFonts w:ascii="Times New Roman" w:eastAsia="宋体" w:hAnsi="Times New Roman" w:cs="Times New Roman"/>
          <w:b/>
          <w:bCs/>
          <w:sz w:val="21"/>
          <w:szCs w:val="21"/>
        </w:rPr>
        <w:t xml:space="preserve"> AIMD</w:t>
      </w:r>
      <w:r w:rsidRPr="008F099D">
        <w:rPr>
          <w:rFonts w:ascii="Times New Roman" w:eastAsia="宋体" w:hAnsi="Times New Roman" w:cs="Times New Roman"/>
          <w:b/>
          <w:bCs/>
          <w:sz w:val="21"/>
          <w:szCs w:val="21"/>
        </w:rPr>
        <w:t>算法流程图</w:t>
      </w:r>
    </w:p>
    <w:p w14:paraId="583E976E" w14:textId="77777777" w:rsidR="00AF7924" w:rsidRDefault="00274225" w:rsidP="00AF7924">
      <w:pPr>
        <w:pStyle w:val="a2"/>
        <w:numPr>
          <w:ilvl w:val="0"/>
          <w:numId w:val="0"/>
        </w:numPr>
        <w:ind w:firstLine="425"/>
        <w:rPr>
          <w:rFonts w:ascii="Times New Roman" w:eastAsia="宋体" w:hAnsi="Times New Roman" w:cs="Times New Roman"/>
          <w:sz w:val="24"/>
          <w:szCs w:val="24"/>
        </w:rPr>
      </w:pPr>
      <w:r w:rsidRPr="00274225">
        <w:rPr>
          <w:rFonts w:ascii="Times New Roman" w:eastAsia="宋体" w:hAnsi="Times New Roman" w:cs="Times New Roman"/>
          <w:sz w:val="24"/>
          <w:szCs w:val="24"/>
        </w:rPr>
        <w:t>AIMD</w:t>
      </w:r>
      <w:r w:rsidRPr="00274225">
        <w:rPr>
          <w:rFonts w:ascii="Times New Roman" w:eastAsia="宋体" w:hAnsi="Times New Roman" w:cs="Times New Roman"/>
          <w:sz w:val="24"/>
          <w:szCs w:val="24"/>
        </w:rPr>
        <w:t>是研究</w:t>
      </w:r>
      <w:r w:rsidR="00295AAA">
        <w:rPr>
          <w:rFonts w:ascii="Times New Roman" w:eastAsia="宋体" w:hAnsi="Times New Roman" w:cs="Times New Roman" w:hint="eastAsia"/>
          <w:sz w:val="24"/>
          <w:szCs w:val="24"/>
        </w:rPr>
        <w:t>各类分子和离子体系</w:t>
      </w:r>
      <w:r w:rsidRPr="00274225">
        <w:rPr>
          <w:rFonts w:ascii="Times New Roman" w:eastAsia="宋体" w:hAnsi="Times New Roman" w:cs="Times New Roman"/>
          <w:sz w:val="24"/>
          <w:szCs w:val="24"/>
        </w:rPr>
        <w:t>的强大工具。但是，由于第一性原理对计算性能的要求过于巨大，导致实际使用时有非常多的困难。</w:t>
      </w:r>
    </w:p>
    <w:p w14:paraId="178AB6F1" w14:textId="0DE48D2F" w:rsidR="003A20E7" w:rsidRPr="00B45D41" w:rsidRDefault="00B45D41" w:rsidP="00B45D41">
      <w:pPr>
        <w:pStyle w:val="2"/>
      </w:pPr>
      <w:r>
        <w:rPr>
          <w:rFonts w:hint="eastAsia"/>
        </w:rPr>
        <w:t xml:space="preserve"> </w:t>
      </w:r>
      <w:r w:rsidR="003A20E7" w:rsidRPr="00B45D41">
        <w:t>卷积神经网络基本原理</w:t>
      </w:r>
    </w:p>
    <w:p w14:paraId="666D54EB" w14:textId="5C76249D" w:rsidR="003A20E7" w:rsidRPr="008F099D" w:rsidRDefault="003A20E7" w:rsidP="001B14B6">
      <w:pPr>
        <w:ind w:firstLineChars="0" w:firstLine="425"/>
        <w:rPr>
          <w:color w:val="0D0D0D"/>
          <w:shd w:val="clear" w:color="auto" w:fill="FFFFFF"/>
        </w:rPr>
      </w:pPr>
      <w:r w:rsidRPr="008F099D">
        <w:rPr>
          <w:color w:val="0D0D0D"/>
          <w:shd w:val="clear" w:color="auto" w:fill="FFFFFF"/>
        </w:rPr>
        <w:t>CNN</w:t>
      </w:r>
      <w:r w:rsidR="00B06485">
        <w:rPr>
          <w:color w:val="0D0D0D"/>
          <w:shd w:val="clear" w:color="auto" w:fill="FFFFFF"/>
        </w:rPr>
        <w:t>（</w:t>
      </w:r>
      <w:r w:rsidRPr="008F099D">
        <w:rPr>
          <w:color w:val="0D0D0D"/>
          <w:shd w:val="clear" w:color="auto" w:fill="FFFFFF"/>
        </w:rPr>
        <w:t>Convolutional Neural Network</w:t>
      </w:r>
      <w:r w:rsidRPr="008F099D">
        <w:rPr>
          <w:color w:val="0D0D0D"/>
          <w:shd w:val="clear" w:color="auto" w:fill="FFFFFF"/>
        </w:rPr>
        <w:t>，卷积神经网络）最初是为了解决计算机视觉问题而提出的。</w:t>
      </w:r>
      <w:r w:rsidRPr="008F099D">
        <w:rPr>
          <w:color w:val="0D0D0D"/>
          <w:shd w:val="clear" w:color="auto" w:fill="FFFFFF"/>
        </w:rPr>
        <w:t>LeCun</w:t>
      </w:r>
      <w:r w:rsidR="0085280B" w:rsidRPr="00DF6E80">
        <w:rPr>
          <w:noProof/>
          <w:sz w:val="21"/>
          <w:szCs w:val="16"/>
          <w:vertAlign w:val="superscript"/>
        </w:rPr>
        <w:fldChar w:fldCharType="begin"/>
      </w:r>
      <w:r w:rsidR="0085280B" w:rsidRPr="00DF6E80">
        <w:rPr>
          <w:noProof/>
          <w:sz w:val="21"/>
          <w:szCs w:val="16"/>
          <w:vertAlign w:val="superscript"/>
        </w:rPr>
        <w:instrText xml:space="preserve"> ADDIN EN.CITE &lt;EndNote&gt;&lt;Cite&gt;&lt;Author&gt;LeCun&lt;/Author&gt;&lt;Year&gt;1989&lt;/Year&gt;&lt;RecNum&gt;17&lt;/RecNum&gt;&lt;DisplayText&gt;&lt;style face="superscript"&gt;[16]&lt;/style&gt;&lt;/DisplayText&gt;&lt;record&gt;&lt;rec-number&gt;17&lt;/rec-number&gt;&lt;foreign-keys&gt;&lt;key app="EN" db-id="5vd9ds0vmvs2pqezzz1x5rpd5rxtsfw5esw0" timestamp="1709568877"&gt;17&lt;/key&gt;&lt;/foreign-keys&gt;&lt;ref-type name="Journal Article"&gt;17&lt;/ref-type&gt;&lt;contributors&gt;&lt;authors&gt;&lt;author&gt;LeCun, Yann&lt;/author&gt;&lt;author&gt;Boser, Bernhard&lt;/author&gt;&lt;author&gt;Denker, John S&lt;/author&gt;&lt;author&gt;Henderson, Donnie&lt;/author&gt;&lt;author&gt;Howard, Richard E&lt;/author&gt;&lt;author&gt;Hubbard, Wayne&lt;/author&gt;&lt;author&gt;Jackel, Lawrence D %J Neural computation&lt;/author&gt;&lt;/authors&gt;&lt;/contributors&gt;&lt;titles&gt;&lt;title&gt;Backpropagation applied to handwritten zip code recognition&lt;/title&gt;&lt;/titles&gt;&lt;pages&gt;541-551&lt;/pages&gt;&lt;volume&gt;1&lt;/volume&gt;&lt;number&gt;4&lt;/number&gt;&lt;dates&gt;&lt;year&gt;1989&lt;/year&gt;&lt;/dates&gt;&lt;isbn&gt;0899-7667&lt;/isbn&gt;&lt;urls&gt;&lt;/urls&gt;&lt;/record&gt;&lt;/Cite&gt;&lt;/EndNote&gt;</w:instrText>
      </w:r>
      <w:r w:rsidR="0085280B" w:rsidRPr="00DF6E80">
        <w:rPr>
          <w:noProof/>
          <w:sz w:val="21"/>
          <w:szCs w:val="16"/>
          <w:vertAlign w:val="superscript"/>
        </w:rPr>
        <w:fldChar w:fldCharType="separate"/>
      </w:r>
      <w:r w:rsidR="0085280B" w:rsidRPr="00DF6E80">
        <w:rPr>
          <w:noProof/>
          <w:sz w:val="21"/>
          <w:szCs w:val="16"/>
          <w:vertAlign w:val="superscript"/>
        </w:rPr>
        <w:t>[16]</w:t>
      </w:r>
      <w:r w:rsidR="0085280B" w:rsidRPr="00DF6E80">
        <w:rPr>
          <w:noProof/>
          <w:sz w:val="21"/>
          <w:szCs w:val="16"/>
          <w:vertAlign w:val="superscript"/>
        </w:rPr>
        <w:fldChar w:fldCharType="end"/>
      </w:r>
      <w:r w:rsidR="009C5914">
        <w:rPr>
          <w:rFonts w:hint="eastAsia"/>
          <w:color w:val="0D0D0D"/>
          <w:shd w:val="clear" w:color="auto" w:fill="FFFFFF"/>
        </w:rPr>
        <w:t>等在</w:t>
      </w:r>
      <w:r w:rsidR="009C5914">
        <w:rPr>
          <w:rFonts w:hint="eastAsia"/>
          <w:color w:val="0D0D0D"/>
          <w:shd w:val="clear" w:color="auto" w:fill="FFFFFF"/>
        </w:rPr>
        <w:t>1</w:t>
      </w:r>
      <w:r w:rsidR="009C5914">
        <w:rPr>
          <w:color w:val="0D0D0D"/>
          <w:shd w:val="clear" w:color="auto" w:fill="FFFFFF"/>
        </w:rPr>
        <w:t>990</w:t>
      </w:r>
      <w:r w:rsidR="009C5914">
        <w:rPr>
          <w:rFonts w:hint="eastAsia"/>
          <w:color w:val="0D0D0D"/>
          <w:shd w:val="clear" w:color="auto" w:fill="FFFFFF"/>
        </w:rPr>
        <w:t>年实现则最早的</w:t>
      </w:r>
      <w:r w:rsidR="009C5914">
        <w:rPr>
          <w:rFonts w:hint="eastAsia"/>
          <w:color w:val="0D0D0D"/>
          <w:shd w:val="clear" w:color="auto" w:fill="FFFFFF"/>
        </w:rPr>
        <w:t>CNN</w:t>
      </w:r>
      <w:r w:rsidRPr="008F099D">
        <w:rPr>
          <w:color w:val="0D0D0D"/>
          <w:shd w:val="clear" w:color="auto" w:fill="FFFFFF"/>
        </w:rPr>
        <w:t>。</w:t>
      </w:r>
      <w:r w:rsidR="007914FE">
        <w:rPr>
          <w:rFonts w:hint="eastAsia"/>
          <w:color w:val="0D0D0D"/>
          <w:shd w:val="clear" w:color="auto" w:fill="FFFFFF"/>
        </w:rPr>
        <w:t>随着</w:t>
      </w:r>
      <w:proofErr w:type="gramStart"/>
      <w:r w:rsidR="007914FE">
        <w:rPr>
          <w:rFonts w:hint="eastAsia"/>
          <w:color w:val="0D0D0D"/>
          <w:shd w:val="clear" w:color="auto" w:fill="FFFFFF"/>
        </w:rPr>
        <w:t>计算机算力和</w:t>
      </w:r>
      <w:proofErr w:type="gramEnd"/>
      <w:r w:rsidR="007914FE" w:rsidRPr="008F099D">
        <w:rPr>
          <w:color w:val="0D0D0D"/>
          <w:shd w:val="clear" w:color="auto" w:fill="FFFFFF"/>
        </w:rPr>
        <w:t>图形处理单元</w:t>
      </w:r>
      <w:r w:rsidR="007914FE">
        <w:rPr>
          <w:color w:val="0D0D0D"/>
          <w:shd w:val="clear" w:color="auto" w:fill="FFFFFF"/>
        </w:rPr>
        <w:t>（</w:t>
      </w:r>
      <w:r w:rsidR="007914FE" w:rsidRPr="008F099D">
        <w:rPr>
          <w:color w:val="0D0D0D"/>
          <w:shd w:val="clear" w:color="auto" w:fill="FFFFFF"/>
        </w:rPr>
        <w:t>GPU</w:t>
      </w:r>
      <w:r w:rsidR="007914FE" w:rsidRPr="008F099D">
        <w:rPr>
          <w:color w:val="0D0D0D"/>
          <w:shd w:val="clear" w:color="auto" w:fill="FFFFFF"/>
        </w:rPr>
        <w:t>）等计算硬件</w:t>
      </w:r>
      <w:r w:rsidR="007914FE">
        <w:rPr>
          <w:rFonts w:hint="eastAsia"/>
          <w:color w:val="0D0D0D"/>
          <w:shd w:val="clear" w:color="auto" w:fill="FFFFFF"/>
        </w:rPr>
        <w:t>的提升</w:t>
      </w:r>
      <w:r w:rsidRPr="008F099D">
        <w:rPr>
          <w:color w:val="0D0D0D"/>
          <w:shd w:val="clear" w:color="auto" w:fill="FFFFFF"/>
        </w:rPr>
        <w:t>，</w:t>
      </w:r>
      <w:r w:rsidRPr="008F099D">
        <w:rPr>
          <w:color w:val="0D0D0D"/>
          <w:shd w:val="clear" w:color="auto" w:fill="FFFFFF"/>
        </w:rPr>
        <w:t>CNN</w:t>
      </w:r>
      <w:r w:rsidR="007914FE">
        <w:rPr>
          <w:rFonts w:hint="eastAsia"/>
          <w:color w:val="0D0D0D"/>
          <w:shd w:val="clear" w:color="auto" w:fill="FFFFFF"/>
        </w:rPr>
        <w:t>得到了广泛的应用</w:t>
      </w:r>
      <w:r w:rsidRPr="008F099D">
        <w:rPr>
          <w:color w:val="0D0D0D"/>
          <w:shd w:val="clear" w:color="auto" w:fill="FFFFFF"/>
        </w:rPr>
        <w:t>。</w:t>
      </w:r>
      <w:r w:rsidRPr="008F099D">
        <w:rPr>
          <w:color w:val="0D0D0D"/>
          <w:shd w:val="clear" w:color="auto" w:fill="FFFFFF"/>
        </w:rPr>
        <w:t>C</w:t>
      </w:r>
      <w:commentRangeStart w:id="8"/>
      <w:commentRangeStart w:id="9"/>
      <w:r w:rsidRPr="008F099D">
        <w:rPr>
          <w:color w:val="0D0D0D"/>
          <w:shd w:val="clear" w:color="auto" w:fill="FFFFFF"/>
        </w:rPr>
        <w:t>NN</w:t>
      </w:r>
      <w:r w:rsidR="00B7228D">
        <w:rPr>
          <w:rFonts w:hint="eastAsia"/>
          <w:color w:val="0D0D0D"/>
          <w:shd w:val="clear" w:color="auto" w:fill="FFFFFF"/>
        </w:rPr>
        <w:t>具有独特的权重共享机制，依靠卷积</w:t>
      </w:r>
      <w:r w:rsidR="00B7228D">
        <w:rPr>
          <w:rFonts w:hint="eastAsia"/>
          <w:color w:val="0D0D0D"/>
          <w:shd w:val="clear" w:color="auto" w:fill="FFFFFF"/>
        </w:rPr>
        <w:t>-</w:t>
      </w:r>
      <w:r w:rsidR="00B7228D">
        <w:rPr>
          <w:color w:val="0D0D0D"/>
          <w:shd w:val="clear" w:color="auto" w:fill="FFFFFF"/>
        </w:rPr>
        <w:t>池化</w:t>
      </w:r>
      <w:r w:rsidR="00B7228D">
        <w:rPr>
          <w:rFonts w:hint="eastAsia"/>
          <w:color w:val="0D0D0D"/>
          <w:shd w:val="clear" w:color="auto" w:fill="FFFFFF"/>
        </w:rPr>
        <w:t>层处理信息，与</w:t>
      </w:r>
      <w:r w:rsidRPr="008F099D">
        <w:rPr>
          <w:color w:val="0D0D0D"/>
          <w:shd w:val="clear" w:color="auto" w:fill="FFFFFF"/>
        </w:rPr>
        <w:t>传统的全连接神经网络</w:t>
      </w:r>
      <w:r w:rsidR="00B06485">
        <w:rPr>
          <w:color w:val="0D0D0D"/>
          <w:shd w:val="clear" w:color="auto" w:fill="FFFFFF"/>
        </w:rPr>
        <w:t>（</w:t>
      </w:r>
      <w:r w:rsidR="00712FBC">
        <w:rPr>
          <w:color w:val="0D0D0D"/>
          <w:shd w:val="clear" w:color="auto" w:fill="FFFFFF"/>
        </w:rPr>
        <w:t>Full Connect</w:t>
      </w:r>
      <w:r w:rsidRPr="008F099D">
        <w:rPr>
          <w:color w:val="0D0D0D"/>
          <w:shd w:val="clear" w:color="auto" w:fill="FFFFFF"/>
        </w:rPr>
        <w:t>-NN</w:t>
      </w:r>
      <w:r w:rsidRPr="008F099D">
        <w:rPr>
          <w:color w:val="0D0D0D"/>
          <w:shd w:val="clear" w:color="auto" w:fill="FFFFFF"/>
        </w:rPr>
        <w:t>）有所不同</w:t>
      </w:r>
      <w:commentRangeEnd w:id="8"/>
      <w:r w:rsidR="002B1E84">
        <w:rPr>
          <w:rStyle w:val="aff5"/>
        </w:rPr>
        <w:commentReference w:id="8"/>
      </w:r>
      <w:commentRangeEnd w:id="9"/>
      <w:r w:rsidR="00B7228D">
        <w:rPr>
          <w:rStyle w:val="aff5"/>
        </w:rPr>
        <w:commentReference w:id="9"/>
      </w:r>
      <w:r w:rsidRPr="008F099D">
        <w:rPr>
          <w:color w:val="0D0D0D"/>
          <w:shd w:val="clear" w:color="auto" w:fill="FFFFFF"/>
        </w:rPr>
        <w:t>。卷积神经网络</w:t>
      </w:r>
      <w:r w:rsidR="00B06485">
        <w:rPr>
          <w:color w:val="0D0D0D"/>
          <w:shd w:val="clear" w:color="auto" w:fill="FFFFFF"/>
        </w:rPr>
        <w:t>（</w:t>
      </w:r>
      <w:r w:rsidRPr="008F099D">
        <w:rPr>
          <w:color w:val="0D0D0D"/>
          <w:shd w:val="clear" w:color="auto" w:fill="FFFFFF"/>
        </w:rPr>
        <w:t>CNN</w:t>
      </w:r>
      <w:r w:rsidR="00B06485">
        <w:rPr>
          <w:color w:val="0D0D0D"/>
          <w:shd w:val="clear" w:color="auto" w:fill="FFFFFF"/>
        </w:rPr>
        <w:t>）</w:t>
      </w:r>
      <w:r w:rsidRPr="008F099D">
        <w:rPr>
          <w:color w:val="0D0D0D"/>
          <w:shd w:val="clear" w:color="auto" w:fill="FFFFFF"/>
        </w:rPr>
        <w:t>是深度学习中用于处理图像数据的强大工具，它能自动提取和学习图像中的特征。</w:t>
      </w:r>
      <w:r w:rsidRPr="008F099D">
        <w:rPr>
          <w:color w:val="0D0D0D"/>
          <w:shd w:val="clear" w:color="auto" w:fill="FFFFFF"/>
        </w:rPr>
        <w:t>CNN</w:t>
      </w:r>
      <w:r w:rsidRPr="008F099D">
        <w:rPr>
          <w:color w:val="0D0D0D"/>
          <w:shd w:val="clear" w:color="auto" w:fill="FFFFFF"/>
        </w:rPr>
        <w:t>通过使用卷积层来处理图像，能够捕捉到图像中的局部特征，并</w:t>
      </w:r>
      <w:r w:rsidRPr="008F099D">
        <w:rPr>
          <w:color w:val="0D0D0D"/>
          <w:shd w:val="clear" w:color="auto" w:fill="FFFFFF"/>
        </w:rPr>
        <w:lastRenderedPageBreak/>
        <w:t>通过</w:t>
      </w:r>
      <w:proofErr w:type="gramStart"/>
      <w:r w:rsidRPr="008F099D">
        <w:rPr>
          <w:color w:val="0D0D0D"/>
          <w:shd w:val="clear" w:color="auto" w:fill="FFFFFF"/>
        </w:rPr>
        <w:t>池化层降低</w:t>
      </w:r>
      <w:proofErr w:type="gramEnd"/>
      <w:r w:rsidRPr="008F099D">
        <w:rPr>
          <w:color w:val="0D0D0D"/>
          <w:shd w:val="clear" w:color="auto" w:fill="FFFFFF"/>
        </w:rPr>
        <w:t>特征的空间维度。这种结构使得</w:t>
      </w:r>
      <w:r w:rsidRPr="008F099D">
        <w:rPr>
          <w:color w:val="0D0D0D"/>
          <w:shd w:val="clear" w:color="auto" w:fill="FFFFFF"/>
        </w:rPr>
        <w:t>CNN</w:t>
      </w:r>
      <w:r w:rsidRPr="008F099D">
        <w:rPr>
          <w:color w:val="0D0D0D"/>
          <w:shd w:val="clear" w:color="auto" w:fill="FFFFFF"/>
        </w:rPr>
        <w:t>在图像分类、目标检测</w:t>
      </w:r>
      <w:r w:rsidR="00712FBC">
        <w:rPr>
          <w:rFonts w:hint="eastAsia"/>
          <w:color w:val="0D0D0D"/>
          <w:shd w:val="clear" w:color="auto" w:fill="FFFFFF"/>
        </w:rPr>
        <w:t>、数据回归</w:t>
      </w:r>
      <w:r w:rsidRPr="008F099D">
        <w:rPr>
          <w:color w:val="0D0D0D"/>
          <w:shd w:val="clear" w:color="auto" w:fill="FFFFFF"/>
        </w:rPr>
        <w:t>等领域表现出色。在本研究中，我们建立了一个</w:t>
      </w:r>
      <w:r w:rsidRPr="008F099D">
        <w:rPr>
          <w:color w:val="0D0D0D"/>
          <w:shd w:val="clear" w:color="auto" w:fill="FFFFFF"/>
        </w:rPr>
        <w:t>3D-CNN</w:t>
      </w:r>
      <w:r w:rsidRPr="008F099D">
        <w:rPr>
          <w:color w:val="0D0D0D"/>
          <w:shd w:val="clear" w:color="auto" w:fill="FFFFFF"/>
        </w:rPr>
        <w:t>来分析三维的模拟盒。</w:t>
      </w:r>
    </w:p>
    <w:p w14:paraId="0B5FAB78" w14:textId="109DC80B" w:rsidR="003A20E7" w:rsidRPr="008F099D" w:rsidRDefault="003A20E7" w:rsidP="001B14B6">
      <w:pPr>
        <w:ind w:firstLineChars="0" w:firstLine="425"/>
        <w:rPr>
          <w:color w:val="0D0D0D"/>
          <w:shd w:val="clear" w:color="auto" w:fill="FFFFFF"/>
        </w:rPr>
      </w:pPr>
      <w:r w:rsidRPr="008F099D">
        <w:rPr>
          <w:color w:val="0D0D0D"/>
          <w:shd w:val="clear" w:color="auto" w:fill="FFFFFF"/>
        </w:rPr>
        <w:t>3D-CNN</w:t>
      </w:r>
      <w:r w:rsidRPr="008F099D">
        <w:rPr>
          <w:color w:val="0D0D0D"/>
          <w:shd w:val="clear" w:color="auto" w:fill="FFFFFF"/>
        </w:rPr>
        <w:t>采用预处理后的体素作为输入。随后的多个卷积层构成了</w:t>
      </w:r>
      <w:r w:rsidRPr="008F099D">
        <w:rPr>
          <w:color w:val="0D0D0D"/>
          <w:shd w:val="clear" w:color="auto" w:fill="FFFFFF"/>
        </w:rPr>
        <w:t>3D</w:t>
      </w:r>
      <w:r w:rsidRPr="008F099D">
        <w:rPr>
          <w:color w:val="0D0D0D"/>
          <w:shd w:val="clear" w:color="auto" w:fill="FFFFFF"/>
        </w:rPr>
        <w:t>卷积</w:t>
      </w:r>
      <w:r w:rsidR="009C5914">
        <w:rPr>
          <w:rFonts w:hint="eastAsia"/>
          <w:color w:val="0D0D0D"/>
          <w:shd w:val="clear" w:color="auto" w:fill="FFFFFF"/>
        </w:rPr>
        <w:t>核</w:t>
      </w:r>
      <w:r w:rsidRPr="008F099D">
        <w:rPr>
          <w:color w:val="0D0D0D"/>
          <w:shd w:val="clear" w:color="auto" w:fill="FFFFFF"/>
        </w:rPr>
        <w:t>和池化操作的关键组成部分。如图</w:t>
      </w:r>
      <w:r w:rsidR="009C5914">
        <w:rPr>
          <w:color w:val="0D0D0D"/>
          <w:shd w:val="clear" w:color="auto" w:fill="FFFFFF"/>
        </w:rPr>
        <w:t>2-3</w:t>
      </w:r>
      <w:r w:rsidRPr="008F099D">
        <w:rPr>
          <w:color w:val="0D0D0D"/>
          <w:shd w:val="clear" w:color="auto" w:fill="FFFFFF"/>
        </w:rPr>
        <w:t>所示，</w:t>
      </w:r>
      <w:r w:rsidRPr="008F099D">
        <w:rPr>
          <w:color w:val="0D0D0D"/>
          <w:shd w:val="clear" w:color="auto" w:fill="FFFFFF"/>
        </w:rPr>
        <w:t>3D</w:t>
      </w:r>
      <w:r w:rsidR="009C5914">
        <w:rPr>
          <w:rFonts w:hint="eastAsia"/>
          <w:color w:val="0D0D0D"/>
          <w:shd w:val="clear" w:color="auto" w:fill="FFFFFF"/>
        </w:rPr>
        <w:t>卷积核</w:t>
      </w:r>
      <w:r w:rsidRPr="008F099D">
        <w:rPr>
          <w:color w:val="0D0D0D"/>
          <w:shd w:val="clear" w:color="auto" w:fill="FFFFFF"/>
        </w:rPr>
        <w:t>在相位体素上进行扫描，并应用卷积操作</w:t>
      </w:r>
      <w:r w:rsidR="00B06485">
        <w:rPr>
          <w:color w:val="0D0D0D"/>
          <w:shd w:val="clear" w:color="auto" w:fill="FFFFFF"/>
        </w:rPr>
        <w:t>（</w:t>
      </w:r>
      <w:r w:rsidRPr="008F099D">
        <w:rPr>
          <w:color w:val="0D0D0D"/>
          <w:shd w:val="clear" w:color="auto" w:fill="FFFFFF"/>
        </w:rPr>
        <w:t>张量的点积）以生成特征图。每个</w:t>
      </w:r>
      <w:r w:rsidR="009C5914">
        <w:rPr>
          <w:rFonts w:hint="eastAsia"/>
          <w:color w:val="0D0D0D"/>
          <w:shd w:val="clear" w:color="auto" w:fill="FFFFFF"/>
        </w:rPr>
        <w:t>卷积核</w:t>
      </w:r>
      <w:r w:rsidRPr="008F099D">
        <w:rPr>
          <w:color w:val="0D0D0D"/>
          <w:shd w:val="clear" w:color="auto" w:fill="FFFFFF"/>
        </w:rPr>
        <w:t>的权重和偏置</w:t>
      </w:r>
      <w:r w:rsidR="00712FBC">
        <w:rPr>
          <w:rFonts w:hint="eastAsia"/>
          <w:color w:val="0D0D0D"/>
          <w:shd w:val="clear" w:color="auto" w:fill="FFFFFF"/>
        </w:rPr>
        <w:t>都被训练，</w:t>
      </w:r>
      <w:r w:rsidRPr="008F099D">
        <w:rPr>
          <w:color w:val="0D0D0D"/>
          <w:shd w:val="clear" w:color="auto" w:fill="FFFFFF"/>
        </w:rPr>
        <w:t>以从输入中提取特征。步幅</w:t>
      </w:r>
      <w:r w:rsidR="00B06485">
        <w:rPr>
          <w:color w:val="0D0D0D"/>
          <w:shd w:val="clear" w:color="auto" w:fill="FFFFFF"/>
        </w:rPr>
        <w:t>（</w:t>
      </w:r>
      <w:r w:rsidRPr="008F099D">
        <w:rPr>
          <w:color w:val="0D0D0D"/>
          <w:shd w:val="clear" w:color="auto" w:fill="FFFFFF"/>
        </w:rPr>
        <w:t>Stride</w:t>
      </w:r>
      <w:r w:rsidRPr="008F099D">
        <w:rPr>
          <w:color w:val="0D0D0D"/>
          <w:shd w:val="clear" w:color="auto" w:fill="FFFFFF"/>
        </w:rPr>
        <w:t>）、填充</w:t>
      </w:r>
      <w:r w:rsidR="00B06485">
        <w:rPr>
          <w:color w:val="0D0D0D"/>
          <w:shd w:val="clear" w:color="auto" w:fill="FFFFFF"/>
        </w:rPr>
        <w:t>（</w:t>
      </w:r>
      <w:r w:rsidRPr="008F099D">
        <w:rPr>
          <w:color w:val="0D0D0D"/>
          <w:shd w:val="clear" w:color="auto" w:fill="FFFFFF"/>
        </w:rPr>
        <w:t>Padding</w:t>
      </w:r>
      <w:r w:rsidRPr="008F099D">
        <w:rPr>
          <w:color w:val="0D0D0D"/>
          <w:shd w:val="clear" w:color="auto" w:fill="FFFFFF"/>
        </w:rPr>
        <w:t>）和</w:t>
      </w:r>
      <w:r w:rsidR="009C5914">
        <w:rPr>
          <w:rFonts w:hint="eastAsia"/>
          <w:color w:val="0D0D0D"/>
          <w:shd w:val="clear" w:color="auto" w:fill="FFFFFF"/>
        </w:rPr>
        <w:t>卷积核</w:t>
      </w:r>
      <w:r w:rsidRPr="008F099D">
        <w:rPr>
          <w:color w:val="0D0D0D"/>
          <w:shd w:val="clear" w:color="auto" w:fill="FFFFFF"/>
        </w:rPr>
        <w:t>大小是定义卷积操作的一些常见超参数。步幅表示</w:t>
      </w:r>
      <w:r w:rsidR="00712FBC">
        <w:rPr>
          <w:rFonts w:hint="eastAsia"/>
          <w:color w:val="0D0D0D"/>
          <w:shd w:val="clear" w:color="auto" w:fill="FFFFFF"/>
        </w:rPr>
        <w:t>卷积核</w:t>
      </w:r>
      <w:r w:rsidRPr="008F099D">
        <w:rPr>
          <w:color w:val="0D0D0D"/>
          <w:shd w:val="clear" w:color="auto" w:fill="FFFFFF"/>
        </w:rPr>
        <w:t>每次移动的步长大小</w:t>
      </w:r>
      <w:r w:rsidR="00712FBC">
        <w:rPr>
          <w:rFonts w:hint="eastAsia"/>
          <w:color w:val="0D0D0D"/>
          <w:shd w:val="clear" w:color="auto" w:fill="FFFFFF"/>
        </w:rPr>
        <w:t>，</w:t>
      </w:r>
      <w:r w:rsidRPr="008F099D">
        <w:rPr>
          <w:color w:val="0D0D0D"/>
          <w:shd w:val="clear" w:color="auto" w:fill="FFFFFF"/>
        </w:rPr>
        <w:t>例如，步幅为</w:t>
      </w:r>
      <w:r w:rsidRPr="008F099D">
        <w:rPr>
          <w:color w:val="0D0D0D"/>
          <w:shd w:val="clear" w:color="auto" w:fill="FFFFFF"/>
        </w:rPr>
        <w:t>1</w:t>
      </w:r>
      <w:r w:rsidRPr="008F099D">
        <w:rPr>
          <w:color w:val="0D0D0D"/>
          <w:shd w:val="clear" w:color="auto" w:fill="FFFFFF"/>
        </w:rPr>
        <w:t>表示</w:t>
      </w:r>
      <w:r w:rsidR="00712FBC">
        <w:rPr>
          <w:rFonts w:hint="eastAsia"/>
          <w:color w:val="0D0D0D"/>
          <w:shd w:val="clear" w:color="auto" w:fill="FFFFFF"/>
        </w:rPr>
        <w:t>卷积</w:t>
      </w:r>
      <w:proofErr w:type="gramStart"/>
      <w:r w:rsidR="00712FBC">
        <w:rPr>
          <w:rFonts w:hint="eastAsia"/>
          <w:color w:val="0D0D0D"/>
          <w:shd w:val="clear" w:color="auto" w:fill="FFFFFF"/>
        </w:rPr>
        <w:t>核</w:t>
      </w:r>
      <w:r w:rsidRPr="008F099D">
        <w:rPr>
          <w:color w:val="0D0D0D"/>
          <w:shd w:val="clear" w:color="auto" w:fill="FFFFFF"/>
        </w:rPr>
        <w:t>逐体素</w:t>
      </w:r>
      <w:proofErr w:type="gramEnd"/>
      <w:r w:rsidRPr="008F099D">
        <w:rPr>
          <w:color w:val="0D0D0D"/>
          <w:shd w:val="clear" w:color="auto" w:fill="FFFFFF"/>
        </w:rPr>
        <w:t>扫描体积。为了保持输出的空间大小，使用</w:t>
      </w:r>
      <w:proofErr w:type="gramStart"/>
      <w:r w:rsidRPr="008F099D">
        <w:rPr>
          <w:color w:val="0D0D0D"/>
          <w:shd w:val="clear" w:color="auto" w:fill="FFFFFF"/>
        </w:rPr>
        <w:t>零值体素</w:t>
      </w:r>
      <w:proofErr w:type="gramEnd"/>
      <w:r w:rsidRPr="008F099D">
        <w:rPr>
          <w:color w:val="0D0D0D"/>
          <w:shd w:val="clear" w:color="auto" w:fill="FFFFFF"/>
        </w:rPr>
        <w:t>填充输入。如果</w:t>
      </w:r>
      <w:r w:rsidR="00712FBC">
        <w:rPr>
          <w:rFonts w:hint="eastAsia"/>
          <w:color w:val="0D0D0D"/>
          <w:shd w:val="clear" w:color="auto" w:fill="FFFFFF"/>
        </w:rPr>
        <w:t>设置步幅为</w:t>
      </w:r>
      <w:r w:rsidR="00712FBC">
        <w:rPr>
          <w:rFonts w:hint="eastAsia"/>
          <w:color w:val="0D0D0D"/>
          <w:shd w:val="clear" w:color="auto" w:fill="FFFFFF"/>
        </w:rPr>
        <w:t>1</w:t>
      </w:r>
      <w:r w:rsidR="00712FBC">
        <w:rPr>
          <w:rFonts w:hint="eastAsia"/>
          <w:color w:val="0D0D0D"/>
          <w:shd w:val="clear" w:color="auto" w:fill="FFFFFF"/>
        </w:rPr>
        <w:t>，</w:t>
      </w:r>
      <w:r w:rsidRPr="008F099D">
        <w:rPr>
          <w:color w:val="0D0D0D"/>
          <w:shd w:val="clear" w:color="auto" w:fill="FFFFFF"/>
        </w:rPr>
        <w:t>2</w:t>
      </w:r>
      <w:r w:rsidRPr="008F099D">
        <w:rPr>
          <w:color w:val="0D0D0D"/>
          <w:shd w:val="clear" w:color="auto" w:fill="FFFFFF"/>
        </w:rPr>
        <w:t>层零填充进行卷积操作，则图</w:t>
      </w:r>
      <w:r w:rsidR="00EB5D43">
        <w:rPr>
          <w:color w:val="0D0D0D"/>
          <w:shd w:val="clear" w:color="auto" w:fill="FFFFFF"/>
        </w:rPr>
        <w:t>2</w:t>
      </w:r>
      <w:r w:rsidR="003D168C">
        <w:rPr>
          <w:color w:val="0D0D0D"/>
          <w:shd w:val="clear" w:color="auto" w:fill="FFFFFF"/>
        </w:rPr>
        <w:t>-</w:t>
      </w:r>
      <w:r w:rsidR="00EB5D43">
        <w:rPr>
          <w:color w:val="0D0D0D"/>
          <w:shd w:val="clear" w:color="auto" w:fill="FFFFFF"/>
        </w:rPr>
        <w:t>3</w:t>
      </w:r>
      <w:r w:rsidRPr="008F099D">
        <w:rPr>
          <w:color w:val="0D0D0D"/>
          <w:shd w:val="clear" w:color="auto" w:fill="FFFFFF"/>
        </w:rPr>
        <w:t>中的输入和输出大小将相同。在</w:t>
      </w:r>
      <w:r w:rsidRPr="008F099D">
        <w:rPr>
          <w:color w:val="0D0D0D"/>
          <w:shd w:val="clear" w:color="auto" w:fill="FFFFFF"/>
        </w:rPr>
        <w:t>CNN</w:t>
      </w:r>
      <w:r w:rsidRPr="008F099D">
        <w:rPr>
          <w:color w:val="0D0D0D"/>
          <w:shd w:val="clear" w:color="auto" w:fill="FFFFFF"/>
        </w:rPr>
        <w:t>中，通常在连续的卷积层之间添加池化层。它通过对</w:t>
      </w:r>
      <w:proofErr w:type="gramStart"/>
      <w:r w:rsidRPr="008F099D">
        <w:rPr>
          <w:color w:val="0D0D0D"/>
          <w:shd w:val="clear" w:color="auto" w:fill="FFFFFF"/>
        </w:rPr>
        <w:t>体素值进行</w:t>
      </w:r>
      <w:proofErr w:type="gramEnd"/>
      <w:r w:rsidRPr="008F099D">
        <w:rPr>
          <w:color w:val="0D0D0D"/>
          <w:shd w:val="clear" w:color="auto" w:fill="FFFFFF"/>
        </w:rPr>
        <w:t>下采样逐渐减小数据的空间大小。池化操作可以计算体积内的最大值或平均值。图</w:t>
      </w:r>
      <w:r w:rsidR="00EB5D43">
        <w:rPr>
          <w:color w:val="0D0D0D"/>
          <w:shd w:val="clear" w:color="auto" w:fill="FFFFFF"/>
        </w:rPr>
        <w:t>2</w:t>
      </w:r>
      <w:r w:rsidR="003D168C">
        <w:rPr>
          <w:color w:val="0D0D0D"/>
          <w:shd w:val="clear" w:color="auto" w:fill="FFFFFF"/>
        </w:rPr>
        <w:t>-</w:t>
      </w:r>
      <w:r w:rsidR="00EB5D43">
        <w:rPr>
          <w:color w:val="0D0D0D"/>
          <w:shd w:val="clear" w:color="auto" w:fill="FFFFFF"/>
        </w:rPr>
        <w:t>3</w:t>
      </w:r>
      <w:r w:rsidRPr="008F099D">
        <w:rPr>
          <w:color w:val="0D0D0D"/>
          <w:shd w:val="clear" w:color="auto" w:fill="FFFFFF"/>
        </w:rPr>
        <w:t>演示了</w:t>
      </w:r>
      <w:r w:rsidR="00B7228D" w:rsidRPr="00B7228D">
        <w:rPr>
          <w:rFonts w:hint="eastAsia"/>
          <w:color w:val="0D0D0D"/>
          <w:shd w:val="clear" w:color="auto" w:fill="FFFFFF"/>
        </w:rPr>
        <w:t>三维最大池化层的操作方式</w:t>
      </w:r>
      <w:r w:rsidRPr="008F099D">
        <w:rPr>
          <w:color w:val="0D0D0D"/>
          <w:shd w:val="clear" w:color="auto" w:fill="FFFFFF"/>
        </w:rPr>
        <w:t>。激活</w:t>
      </w:r>
      <w:proofErr w:type="gramStart"/>
      <w:r w:rsidRPr="008F099D">
        <w:rPr>
          <w:color w:val="0D0D0D"/>
          <w:shd w:val="clear" w:color="auto" w:fill="FFFFFF"/>
        </w:rPr>
        <w:t>层用于</w:t>
      </w:r>
      <w:proofErr w:type="gramEnd"/>
      <w:r w:rsidRPr="008F099D">
        <w:rPr>
          <w:color w:val="0D0D0D"/>
          <w:shd w:val="clear" w:color="auto" w:fill="FFFFFF"/>
        </w:rPr>
        <w:t>在</w:t>
      </w:r>
      <w:r w:rsidRPr="008F099D">
        <w:rPr>
          <w:color w:val="0D0D0D"/>
          <w:shd w:val="clear" w:color="auto" w:fill="FFFFFF"/>
        </w:rPr>
        <w:t>CNN</w:t>
      </w:r>
      <w:r w:rsidRPr="008F099D">
        <w:rPr>
          <w:color w:val="0D0D0D"/>
          <w:shd w:val="clear" w:color="auto" w:fill="FFFFFF"/>
        </w:rPr>
        <w:t>中引入非线性。激活函数接收输入张量并执行逐元素的非线性转换。一些典型的激活函数包括修正线性单元</w:t>
      </w:r>
      <w:r w:rsidR="00B06485">
        <w:rPr>
          <w:color w:val="0D0D0D"/>
          <w:shd w:val="clear" w:color="auto" w:fill="FFFFFF"/>
        </w:rPr>
        <w:t>（</w:t>
      </w:r>
      <w:r w:rsidRPr="008F099D">
        <w:rPr>
          <w:color w:val="0D0D0D"/>
          <w:shd w:val="clear" w:color="auto" w:fill="FFFFFF"/>
        </w:rPr>
        <w:t xml:space="preserve">Rectified Linear Unit, </w:t>
      </w:r>
      <w:proofErr w:type="spellStart"/>
      <w:r w:rsidRPr="008F099D">
        <w:rPr>
          <w:color w:val="0D0D0D"/>
          <w:shd w:val="clear" w:color="auto" w:fill="FFFFFF"/>
        </w:rPr>
        <w:t>ReLU</w:t>
      </w:r>
      <w:proofErr w:type="spellEnd"/>
      <w:r w:rsidR="00BA01F3" w:rsidRPr="008F099D">
        <w:rPr>
          <w:color w:val="0D0D0D"/>
          <w:shd w:val="clear" w:color="auto" w:fill="FFFFFF"/>
        </w:rPr>
        <w:t xml:space="preserve">, </w:t>
      </w:r>
      <m:oMath>
        <m:r>
          <m:rPr>
            <m:sty m:val="p"/>
          </m:rPr>
          <w:rPr>
            <w:rFonts w:ascii="Cambria Math" w:hAnsi="Cambria Math"/>
            <w:sz w:val="21"/>
            <w:szCs w:val="21"/>
          </w:rPr>
          <m:t>f(x)=max(0, x)</m:t>
        </m:r>
      </m:oMath>
      <w:r w:rsidR="00BA01F3" w:rsidRPr="008F099D">
        <w:t>）</w:t>
      </w:r>
      <w:r w:rsidRPr="008F099D">
        <w:t xml:space="preserve">, </w:t>
      </w:r>
      <w:r w:rsidRPr="008F099D">
        <w:rPr>
          <w:color w:val="0D0D0D"/>
          <w:shd w:val="clear" w:color="auto" w:fill="FFFFFF"/>
        </w:rPr>
        <w:t>Sigmoid</w:t>
      </w:r>
      <w:r w:rsidRPr="008F099D">
        <w:rPr>
          <w:color w:val="0D0D0D"/>
          <w:shd w:val="clear" w:color="auto" w:fill="FFFFFF"/>
        </w:rPr>
        <w:t>函数</w:t>
      </w:r>
      <w:r w:rsidR="00BA01F3" w:rsidRPr="008F099D">
        <w:rPr>
          <w:color w:val="0D0D0D"/>
          <w:shd w:val="clear" w:color="auto" w:fill="FFFFFF"/>
        </w:rPr>
        <w:t xml:space="preserve">: </w:t>
      </w:r>
      <m:oMath>
        <m:r>
          <w:rPr>
            <w:rFonts w:ascii="Cambria Math" w:hAnsi="Cambria Math"/>
            <w:color w:val="0D0D0D"/>
            <w:sz w:val="21"/>
            <w:szCs w:val="21"/>
            <w:shd w:val="clear" w:color="auto" w:fill="FFFFFF"/>
          </w:rPr>
          <m:t>f(x)=1/(1+</m:t>
        </m:r>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e</m:t>
            </m:r>
          </m:e>
          <m:sup>
            <m:r>
              <w:rPr>
                <w:rFonts w:ascii="Cambria Math" w:hAnsi="Cambria Math"/>
                <w:color w:val="0D0D0D"/>
                <w:sz w:val="21"/>
                <w:szCs w:val="21"/>
                <w:shd w:val="clear" w:color="auto" w:fill="FFFFFF"/>
              </w:rPr>
              <m:t>-x</m:t>
            </m:r>
          </m:sup>
        </m:sSup>
        <m:r>
          <w:rPr>
            <w:rFonts w:ascii="Cambria Math" w:hAnsi="Cambria Math"/>
            <w:color w:val="0D0D0D"/>
            <w:sz w:val="21"/>
            <w:szCs w:val="21"/>
            <w:shd w:val="clear" w:color="auto" w:fill="FFFFFF"/>
          </w:rPr>
          <m:t>)</m:t>
        </m:r>
      </m:oMath>
      <w:r w:rsidR="00BA01F3" w:rsidRPr="008F099D">
        <w:rPr>
          <w:color w:val="0D0D0D"/>
          <w:sz w:val="21"/>
          <w:szCs w:val="21"/>
          <w:shd w:val="clear" w:color="auto" w:fill="FFFFFF"/>
        </w:rPr>
        <w:t xml:space="preserve"> </w:t>
      </w:r>
      <w:r w:rsidRPr="008F099D">
        <w:rPr>
          <w:color w:val="0D0D0D"/>
          <w:shd w:val="clear" w:color="auto" w:fill="FFFFFF"/>
        </w:rPr>
        <w:t>和</w:t>
      </w:r>
      <w:r w:rsidRPr="008F099D">
        <w:rPr>
          <w:color w:val="0D0D0D"/>
          <w:shd w:val="clear" w:color="auto" w:fill="FFFFFF"/>
        </w:rPr>
        <w:t>tanh</w:t>
      </w:r>
      <w:r w:rsidRPr="008F099D">
        <w:rPr>
          <w:color w:val="0D0D0D"/>
          <w:shd w:val="clear" w:color="auto" w:fill="FFFFFF"/>
        </w:rPr>
        <w:t>函数。在这些非线性函数中，</w:t>
      </w:r>
      <w:r w:rsidR="007C5806" w:rsidRPr="008F099D" w:rsidDel="007C5806">
        <w:rPr>
          <w:color w:val="0D0D0D"/>
          <w:shd w:val="clear" w:color="auto" w:fill="FFFFFF"/>
        </w:rPr>
        <w:t xml:space="preserve"> </w:t>
      </w:r>
      <w:proofErr w:type="spellStart"/>
      <w:r w:rsidRPr="008F099D">
        <w:rPr>
          <w:color w:val="0D0D0D"/>
          <w:shd w:val="clear" w:color="auto" w:fill="FFFFFF"/>
        </w:rPr>
        <w:t>ReLU</w:t>
      </w:r>
      <w:proofErr w:type="spellEnd"/>
      <w:r w:rsidR="007C5806" w:rsidRPr="008F099D">
        <w:rPr>
          <w:color w:val="0D0D0D"/>
          <w:shd w:val="clear" w:color="auto" w:fill="FFFFFF"/>
        </w:rPr>
        <w:t>由于</w:t>
      </w:r>
      <w:r w:rsidR="007C5806">
        <w:rPr>
          <w:rFonts w:hint="eastAsia"/>
          <w:color w:val="0D0D0D"/>
          <w:shd w:val="clear" w:color="auto" w:fill="FFFFFF"/>
        </w:rPr>
        <w:t>其</w:t>
      </w:r>
      <w:r w:rsidRPr="008F099D">
        <w:rPr>
          <w:color w:val="0D0D0D"/>
          <w:shd w:val="clear" w:color="auto" w:fill="FFFFFF"/>
        </w:rPr>
        <w:t>算术运算</w:t>
      </w:r>
      <w:r w:rsidR="007C5806">
        <w:rPr>
          <w:rFonts w:hint="eastAsia"/>
          <w:color w:val="0D0D0D"/>
          <w:shd w:val="clear" w:color="auto" w:fill="FFFFFF"/>
        </w:rPr>
        <w:t>成本较低</w:t>
      </w:r>
      <w:r w:rsidR="00B06485">
        <w:rPr>
          <w:color w:val="0D0D0D"/>
          <w:shd w:val="clear" w:color="auto" w:fill="FFFFFF"/>
        </w:rPr>
        <w:t>（</w:t>
      </w:r>
      <w:r w:rsidRPr="008F099D">
        <w:rPr>
          <w:color w:val="0D0D0D"/>
          <w:shd w:val="clear" w:color="auto" w:fill="FFFFFF"/>
        </w:rPr>
        <w:t>一阶线性，可以避免</w:t>
      </w:r>
      <w:r w:rsidRPr="008F099D">
        <w:rPr>
          <w:color w:val="0D0D0D"/>
          <w:shd w:val="clear" w:color="auto" w:fill="FFFFFF"/>
        </w:rPr>
        <w:t>exp</w:t>
      </w:r>
      <w:r w:rsidRPr="008F099D">
        <w:rPr>
          <w:color w:val="0D0D0D"/>
          <w:shd w:val="clear" w:color="auto" w:fill="FFFFFF"/>
        </w:rPr>
        <w:t>和三角函数运算，这些运算都需要大量的浮点操作，消耗很高的</w:t>
      </w:r>
      <w:r w:rsidRPr="008F099D">
        <w:rPr>
          <w:color w:val="0D0D0D"/>
          <w:shd w:val="clear" w:color="auto" w:fill="FFFFFF"/>
        </w:rPr>
        <w:t>GPU</w:t>
      </w:r>
      <w:r w:rsidRPr="008F099D">
        <w:rPr>
          <w:color w:val="0D0D0D"/>
          <w:shd w:val="clear" w:color="auto" w:fill="FFFFFF"/>
        </w:rPr>
        <w:t>算力</w:t>
      </w:r>
      <w:r w:rsidR="00AF061E">
        <w:rPr>
          <w:rFonts w:hint="eastAsia"/>
          <w:color w:val="0D0D0D"/>
          <w:shd w:val="clear" w:color="auto" w:fill="FFFFFF"/>
        </w:rPr>
        <w:t>，而</w:t>
      </w:r>
      <w:proofErr w:type="spellStart"/>
      <w:r w:rsidR="00AF061E">
        <w:rPr>
          <w:rFonts w:hint="eastAsia"/>
          <w:color w:val="0D0D0D"/>
          <w:shd w:val="clear" w:color="auto" w:fill="FFFFFF"/>
        </w:rPr>
        <w:t>ReLU</w:t>
      </w:r>
      <w:proofErr w:type="spellEnd"/>
      <w:r w:rsidR="00AF061E">
        <w:rPr>
          <w:rFonts w:hint="eastAsia"/>
          <w:color w:val="0D0D0D"/>
          <w:shd w:val="clear" w:color="auto" w:fill="FFFFFF"/>
        </w:rPr>
        <w:t>因数据不变，只需要修改内存地址，甚至不需要拷贝数据</w:t>
      </w:r>
      <w:r w:rsidRPr="008F099D">
        <w:rPr>
          <w:color w:val="0D0D0D"/>
          <w:shd w:val="clear" w:color="auto" w:fill="FFFFFF"/>
        </w:rPr>
        <w:t>）</w:t>
      </w:r>
      <w:r w:rsidR="00B7228D">
        <w:rPr>
          <w:rFonts w:hint="eastAsia"/>
          <w:color w:val="0D0D0D"/>
          <w:shd w:val="clear" w:color="auto" w:fill="FFFFFF"/>
        </w:rPr>
        <w:t>而</w:t>
      </w:r>
      <w:r w:rsidRPr="008F099D">
        <w:rPr>
          <w:color w:val="0D0D0D"/>
          <w:shd w:val="clear" w:color="auto" w:fill="FFFFFF"/>
        </w:rPr>
        <w:t>备受青睐</w:t>
      </w:r>
      <w:r w:rsidR="0085280B" w:rsidRPr="00DF6E80">
        <w:rPr>
          <w:noProof/>
          <w:sz w:val="21"/>
          <w:szCs w:val="16"/>
          <w:vertAlign w:val="superscript"/>
        </w:rPr>
        <w:fldChar w:fldCharType="begin"/>
      </w:r>
      <w:r w:rsidR="0085280B" w:rsidRPr="00DF6E80">
        <w:rPr>
          <w:noProof/>
          <w:sz w:val="21"/>
          <w:szCs w:val="16"/>
          <w:vertAlign w:val="superscript"/>
        </w:rPr>
        <w:instrText xml:space="preserve"> ADDIN EN.CITE &lt;EndNote&gt;&lt;Cite&gt;&lt;Author&gt;Rao&lt;/Author&gt;&lt;Year&gt;2020&lt;/Year&gt;&lt;RecNum&gt;18&lt;/RecNum&gt;&lt;DisplayText&gt;&lt;style face="superscript"&gt;[17]&lt;/style&gt;&lt;/DisplayText&gt;&lt;record&gt;&lt;rec-number&gt;18&lt;/rec-number&gt;&lt;foreign-keys&gt;&lt;key app="EN" db-id="5vd9ds0vmvs2pqezzz1x5rpd5rxtsfw5esw0" timestamp="1709568938"&gt;18&lt;/key&gt;&lt;/foreign-keys&gt;&lt;ref-type name="Journal Article"&gt;17&lt;/ref-type&gt;&lt;contributors&gt;&lt;authors&gt;&lt;author&gt;Rao, Chengping&lt;/author&gt;&lt;author&gt;Liu, Yang %J Computational Materials Science&lt;/author&gt;&lt;/authors&gt;&lt;/contributors&gt;&lt;titles&gt;&lt;title&gt;Three-dimensional convolutional neural network (3D-CNN) for heterogeneous material homogenization&lt;/title&gt;&lt;/titles&gt;&lt;pages&gt;109850&lt;/pages&gt;&lt;volume&gt;184&lt;/volume&gt;&lt;dates&gt;&lt;year&gt;2020&lt;/year&gt;&lt;/dates&gt;&lt;isbn&gt;0927-0256&lt;/isbn&gt;&lt;urls&gt;&lt;/urls&gt;&lt;/record&gt;&lt;/Cite&gt;&lt;/EndNote&gt;</w:instrText>
      </w:r>
      <w:r w:rsidR="0085280B" w:rsidRPr="00DF6E80">
        <w:rPr>
          <w:noProof/>
          <w:sz w:val="21"/>
          <w:szCs w:val="16"/>
          <w:vertAlign w:val="superscript"/>
        </w:rPr>
        <w:fldChar w:fldCharType="separate"/>
      </w:r>
      <w:r w:rsidR="0085280B" w:rsidRPr="00DF6E80">
        <w:rPr>
          <w:noProof/>
          <w:sz w:val="21"/>
          <w:szCs w:val="16"/>
          <w:vertAlign w:val="superscript"/>
        </w:rPr>
        <w:t>[17]</w:t>
      </w:r>
      <w:r w:rsidR="0085280B" w:rsidRPr="00DF6E80">
        <w:rPr>
          <w:noProof/>
          <w:sz w:val="21"/>
          <w:szCs w:val="16"/>
          <w:vertAlign w:val="superscript"/>
        </w:rPr>
        <w:fldChar w:fldCharType="end"/>
      </w:r>
      <w:r w:rsidRPr="008F099D">
        <w:rPr>
          <w:color w:val="0D0D0D"/>
          <w:shd w:val="clear" w:color="auto" w:fill="FFFFFF"/>
        </w:rPr>
        <w:t>。</w:t>
      </w:r>
      <w:proofErr w:type="spellStart"/>
      <w:r w:rsidRPr="008F099D">
        <w:rPr>
          <w:color w:val="0D0D0D"/>
          <w:shd w:val="clear" w:color="auto" w:fill="FFFFFF"/>
        </w:rPr>
        <w:t>Re</w:t>
      </w:r>
      <w:r w:rsidR="00EF3563">
        <w:rPr>
          <w:color w:val="0D0D0D"/>
          <w:shd w:val="clear" w:color="auto" w:fill="FFFFFF"/>
        </w:rPr>
        <w:t>LU</w:t>
      </w:r>
      <w:proofErr w:type="spellEnd"/>
      <w:r w:rsidRPr="008F099D">
        <w:rPr>
          <w:color w:val="0D0D0D"/>
          <w:shd w:val="clear" w:color="auto" w:fill="FFFFFF"/>
        </w:rPr>
        <w:t>的输出可由下式表出</w:t>
      </w:r>
      <w:r w:rsidR="0085280B" w:rsidRPr="00DF6E80">
        <w:rPr>
          <w:noProof/>
          <w:sz w:val="21"/>
          <w:szCs w:val="16"/>
          <w:vertAlign w:val="superscript"/>
        </w:rPr>
        <w:fldChar w:fldCharType="begin"/>
      </w:r>
      <w:r w:rsidR="0085280B" w:rsidRPr="00DF6E80">
        <w:rPr>
          <w:noProof/>
          <w:sz w:val="21"/>
          <w:szCs w:val="16"/>
          <w:vertAlign w:val="superscript"/>
        </w:rPr>
        <w:instrText xml:space="preserve"> ADDIN EN.CITE &lt;EndNote&gt;&lt;Cite&gt;&lt;Author&gt;Ji&lt;/Author&gt;&lt;Year&gt;2012&lt;/Year&gt;&lt;RecNum&gt;19&lt;/RecNum&gt;&lt;DisplayText&gt;&lt;style face="superscript"&gt;[18]&lt;/style&gt;&lt;/DisplayText&gt;&lt;record&gt;&lt;rec-number&gt;19&lt;/rec-number&gt;&lt;foreign-keys&gt;&lt;key app="EN" db-id="5vd9ds0vmvs2pqezzz1x5rpd5rxtsfw5esw0" timestamp="1709568974"&gt;19&lt;/key&gt;&lt;/foreign-keys&gt;&lt;ref-type name="Journal Article"&gt;17&lt;/ref-type&gt;&lt;contributors&gt;&lt;authors&gt;&lt;author&gt;Ji, Shuiwang&lt;/author&gt;&lt;author&gt;Xu, Wei&lt;/author&gt;&lt;author&gt;Yang, Ming&lt;/author&gt;&lt;author&gt;Yu, Kai %J IEEE transactions on pattern analysis&lt;/author&gt;&lt;author&gt;machine intelligence&lt;/author&gt;&lt;/authors&gt;&lt;/contributors&gt;&lt;titles&gt;&lt;title&gt;3D convolutional neural networks for human action recognition&lt;/title&gt;&lt;/titles&gt;&lt;pages&gt;221-231&lt;/pages&gt;&lt;volume&gt;35&lt;/volume&gt;&lt;number&gt;1&lt;/number&gt;&lt;dates&gt;&lt;year&gt;2012&lt;/year&gt;&lt;/dates&gt;&lt;isbn&gt;0162-8828&lt;/isbn&gt;&lt;urls&gt;&lt;/urls&gt;&lt;/record&gt;&lt;/Cite&gt;&lt;/EndNote&gt;</w:instrText>
      </w:r>
      <w:r w:rsidR="0085280B" w:rsidRPr="00DF6E80">
        <w:rPr>
          <w:noProof/>
          <w:sz w:val="21"/>
          <w:szCs w:val="16"/>
          <w:vertAlign w:val="superscript"/>
        </w:rPr>
        <w:fldChar w:fldCharType="separate"/>
      </w:r>
      <w:r w:rsidR="0085280B" w:rsidRPr="00DF6E80">
        <w:rPr>
          <w:noProof/>
          <w:sz w:val="21"/>
          <w:szCs w:val="16"/>
          <w:vertAlign w:val="superscript"/>
        </w:rPr>
        <w:t>[18]</w:t>
      </w:r>
      <w:r w:rsidR="0085280B" w:rsidRPr="00DF6E80">
        <w:rPr>
          <w:noProof/>
          <w:sz w:val="21"/>
          <w:szCs w:val="16"/>
          <w:vertAlign w:val="superscript"/>
        </w:rPr>
        <w:fldChar w:fldCharType="end"/>
      </w:r>
      <w:r w:rsidRPr="008F099D">
        <w:rPr>
          <w:color w:val="0D0D0D"/>
          <w:shd w:val="clear" w:color="auto" w:fill="FFFFFF"/>
        </w:rPr>
        <w:t>：</w:t>
      </w:r>
    </w:p>
    <w:p w14:paraId="233C293D" w14:textId="517EFEB9" w:rsidR="00BA01F3" w:rsidRPr="008F099D" w:rsidRDefault="00000000" w:rsidP="001B14B6">
      <w:pPr>
        <w:ind w:firstLineChars="0" w:firstLine="480"/>
        <w:rPr>
          <w:color w:val="0D0D0D"/>
          <w:shd w:val="clear" w:color="auto" w:fill="FFFFFF"/>
        </w:rPr>
      </w:pPr>
      <m:oMath>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γ</m:t>
            </m:r>
          </m:e>
          <m:sub>
            <m:r>
              <w:rPr>
                <w:rFonts w:ascii="Cambria Math" w:hAnsi="Cambria Math"/>
                <w:color w:val="0D0D0D"/>
                <w:sz w:val="21"/>
                <w:szCs w:val="21"/>
                <w:shd w:val="clear" w:color="auto" w:fill="FFFFFF"/>
              </w:rPr>
              <m:t>j,xyz</m:t>
            </m:r>
          </m:sub>
          <m:sup>
            <m:r>
              <w:rPr>
                <w:rFonts w:ascii="Cambria Math" w:hAnsi="Cambria Math"/>
                <w:color w:val="0D0D0D"/>
                <w:sz w:val="21"/>
                <w:szCs w:val="21"/>
                <w:shd w:val="clear" w:color="auto" w:fill="FFFFFF"/>
              </w:rPr>
              <m:t>(i)</m:t>
            </m:r>
          </m:sup>
        </m:sSubSup>
        <m:r>
          <w:rPr>
            <w:rFonts w:ascii="Cambria Math" w:hAnsi="Cambria Math"/>
            <w:color w:val="0D0D0D"/>
            <w:sz w:val="21"/>
            <w:szCs w:val="21"/>
            <w:shd w:val="clear" w:color="auto" w:fill="FFFFFF"/>
          </w:rPr>
          <m:t>=ReLU(</m:t>
        </m:r>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b</m:t>
            </m:r>
          </m:e>
          <m:sub>
            <m:r>
              <w:rPr>
                <w:rFonts w:ascii="Cambria Math" w:hAnsi="Cambria Math"/>
                <w:color w:val="0D0D0D"/>
                <w:sz w:val="21"/>
                <w:szCs w:val="21"/>
                <w:shd w:val="clear" w:color="auto" w:fill="FFFFFF"/>
              </w:rPr>
              <m:t>j</m:t>
            </m:r>
          </m:sub>
          <m:sup>
            <m:r>
              <w:rPr>
                <w:rFonts w:ascii="Cambria Math" w:hAnsi="Cambria Math"/>
                <w:color w:val="0D0D0D"/>
                <w:sz w:val="21"/>
                <w:szCs w:val="21"/>
                <w:shd w:val="clear" w:color="auto" w:fill="FFFFFF"/>
              </w:rPr>
              <m:t>(i)</m:t>
            </m:r>
          </m:sup>
        </m:sSubSup>
        <m:r>
          <w:rPr>
            <w:rFonts w:ascii="Cambria Math" w:hAnsi="Cambria Math"/>
            <w:color w:val="0D0D0D"/>
            <w:sz w:val="21"/>
            <w:szCs w:val="21"/>
            <w:shd w:val="clear" w:color="auto" w:fill="FFFFFF"/>
          </w:rPr>
          <m:t>+</m:t>
        </m:r>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m=1</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M</m:t>
                </m:r>
              </m:e>
              <m:sup>
                <m:r>
                  <w:rPr>
                    <w:rFonts w:ascii="Cambria Math" w:hAnsi="Cambria Math"/>
                    <w:color w:val="0D0D0D"/>
                    <w:sz w:val="21"/>
                    <w:szCs w:val="21"/>
                    <w:shd w:val="clear" w:color="auto" w:fill="FFFFFF"/>
                  </w:rPr>
                  <m:t>(i-1)</m:t>
                </m:r>
              </m:sup>
            </m:sSup>
          </m:sup>
          <m:e>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p=0</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P</m:t>
                    </m:r>
                  </m:e>
                  <m:sup>
                    <m:r>
                      <w:rPr>
                        <w:rFonts w:ascii="Cambria Math" w:hAnsi="Cambria Math"/>
                        <w:color w:val="0D0D0D"/>
                        <w:sz w:val="21"/>
                        <w:szCs w:val="21"/>
                        <w:shd w:val="clear" w:color="auto" w:fill="FFFFFF"/>
                      </w:rPr>
                      <m:t>(i)</m:t>
                    </m:r>
                  </m:sup>
                </m:sSup>
                <m:r>
                  <w:rPr>
                    <w:rFonts w:ascii="Cambria Math" w:hAnsi="Cambria Math"/>
                    <w:color w:val="0D0D0D"/>
                    <w:sz w:val="21"/>
                    <w:szCs w:val="21"/>
                    <w:shd w:val="clear" w:color="auto" w:fill="FFFFFF"/>
                  </w:rPr>
                  <m:t>-1</m:t>
                </m:r>
              </m:sup>
              <m:e>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q=0</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Q</m:t>
                        </m:r>
                      </m:e>
                      <m:sup>
                        <m:r>
                          <w:rPr>
                            <w:rFonts w:ascii="Cambria Math" w:hAnsi="Cambria Math"/>
                            <w:color w:val="0D0D0D"/>
                            <w:sz w:val="21"/>
                            <w:szCs w:val="21"/>
                            <w:shd w:val="clear" w:color="auto" w:fill="FFFFFF"/>
                          </w:rPr>
                          <m:t>(i)</m:t>
                        </m:r>
                      </m:sup>
                    </m:sSup>
                    <m:r>
                      <w:rPr>
                        <w:rFonts w:ascii="Cambria Math" w:hAnsi="Cambria Math"/>
                        <w:color w:val="0D0D0D"/>
                        <w:sz w:val="21"/>
                        <w:szCs w:val="21"/>
                        <w:shd w:val="clear" w:color="auto" w:fill="FFFFFF"/>
                      </w:rPr>
                      <m:t>-1</m:t>
                    </m:r>
                  </m:sup>
                  <m:e>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r=0</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R</m:t>
                            </m:r>
                          </m:e>
                          <m:sup>
                            <m:r>
                              <w:rPr>
                                <w:rFonts w:ascii="Cambria Math" w:hAnsi="Cambria Math"/>
                                <w:color w:val="0D0D0D"/>
                                <w:sz w:val="21"/>
                                <w:szCs w:val="21"/>
                                <w:shd w:val="clear" w:color="auto" w:fill="FFFFFF"/>
                              </w:rPr>
                              <m:t>(i)</m:t>
                            </m:r>
                          </m:sup>
                        </m:sSup>
                        <m:r>
                          <w:rPr>
                            <w:rFonts w:ascii="Cambria Math" w:hAnsi="Cambria Math"/>
                            <w:color w:val="0D0D0D"/>
                            <w:sz w:val="21"/>
                            <w:szCs w:val="21"/>
                            <w:shd w:val="clear" w:color="auto" w:fill="FFFFFF"/>
                          </w:rPr>
                          <m:t>-1</m:t>
                        </m:r>
                      </m:sup>
                      <m:e>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ω</m:t>
                            </m:r>
                          </m:e>
                          <m:sub>
                            <m:r>
                              <w:rPr>
                                <w:rFonts w:ascii="Cambria Math" w:hAnsi="Cambria Math"/>
                                <w:color w:val="0D0D0D"/>
                                <w:sz w:val="21"/>
                                <w:szCs w:val="21"/>
                                <w:shd w:val="clear" w:color="auto" w:fill="FFFFFF"/>
                              </w:rPr>
                              <m:t>jm,pqr</m:t>
                            </m:r>
                          </m:sub>
                          <m:sup>
                            <m:r>
                              <w:rPr>
                                <w:rFonts w:ascii="Cambria Math" w:hAnsi="Cambria Math"/>
                                <w:color w:val="0D0D0D"/>
                                <w:sz w:val="21"/>
                                <w:szCs w:val="21"/>
                                <w:shd w:val="clear" w:color="auto" w:fill="FFFFFF"/>
                              </w:rPr>
                              <m:t>(i)</m:t>
                            </m:r>
                          </m:sup>
                        </m:sSubSup>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γ</m:t>
                            </m:r>
                          </m:e>
                          <m:sub>
                            <m:r>
                              <w:rPr>
                                <w:rFonts w:ascii="Cambria Math" w:hAnsi="Cambria Math"/>
                                <w:color w:val="0D0D0D"/>
                                <w:sz w:val="21"/>
                                <w:szCs w:val="21"/>
                                <w:shd w:val="clear" w:color="auto" w:fill="FFFFFF"/>
                              </w:rPr>
                              <m:t>m,(x+p)(y+q)(z+r)</m:t>
                            </m:r>
                          </m:sub>
                          <m:sup>
                            <m:r>
                              <w:rPr>
                                <w:rFonts w:ascii="Cambria Math" w:hAnsi="Cambria Math"/>
                                <w:color w:val="0D0D0D"/>
                                <w:sz w:val="21"/>
                                <w:szCs w:val="21"/>
                                <w:shd w:val="clear" w:color="auto" w:fill="FFFFFF"/>
                              </w:rPr>
                              <m:t>(i-1)</m:t>
                            </m:r>
                          </m:sup>
                        </m:sSubSup>
                        <m:r>
                          <w:rPr>
                            <w:rFonts w:ascii="Cambria Math" w:hAnsi="Cambria Math"/>
                            <w:color w:val="0D0D0D"/>
                            <w:sz w:val="21"/>
                            <w:szCs w:val="21"/>
                            <w:shd w:val="clear" w:color="auto" w:fill="FFFFFF"/>
                          </w:rPr>
                          <m:t>)</m:t>
                        </m:r>
                      </m:e>
                    </m:nary>
                  </m:e>
                </m:nary>
              </m:e>
            </m:nary>
          </m:e>
        </m:nary>
      </m:oMath>
      <w:r w:rsidR="001559A8" w:rsidRPr="008F099D">
        <w:rPr>
          <w:color w:val="0D0D0D"/>
          <w:shd w:val="clear" w:color="auto" w:fill="FFFFFF"/>
        </w:rPr>
        <w:t xml:space="preserve"> </w:t>
      </w:r>
      <w:r w:rsidR="001559A8" w:rsidRPr="008F099D">
        <w:rPr>
          <w:color w:val="0D0D0D"/>
          <w:shd w:val="clear" w:color="auto" w:fill="FFFFFF"/>
        </w:rPr>
        <w:tab/>
      </w:r>
      <w:r w:rsidR="001559A8" w:rsidRPr="008F099D">
        <w:rPr>
          <w:color w:val="0D0D0D"/>
          <w:shd w:val="clear" w:color="auto" w:fill="FFFFFF"/>
        </w:rPr>
        <w:tab/>
      </w:r>
      <w:r w:rsidR="001559A8" w:rsidRPr="008F099D">
        <w:rPr>
          <w:color w:val="0D0D0D"/>
          <w:shd w:val="clear" w:color="auto" w:fill="FFFFFF"/>
        </w:rPr>
        <w:tab/>
      </w:r>
      <w:r w:rsidR="00B06485">
        <w:rPr>
          <w:color w:val="0D0D0D"/>
          <w:sz w:val="21"/>
          <w:szCs w:val="21"/>
          <w:shd w:val="clear" w:color="auto" w:fill="FFFFFF"/>
        </w:rPr>
        <w:t>（</w:t>
      </w:r>
      <w:r w:rsidR="001559A8" w:rsidRPr="008F099D">
        <w:rPr>
          <w:color w:val="0D0D0D"/>
          <w:sz w:val="21"/>
          <w:szCs w:val="21"/>
          <w:shd w:val="clear" w:color="auto" w:fill="FFFFFF"/>
        </w:rPr>
        <w:t>2-4</w:t>
      </w:r>
      <w:r w:rsidR="00B06485">
        <w:rPr>
          <w:color w:val="0D0D0D"/>
          <w:sz w:val="21"/>
          <w:szCs w:val="21"/>
          <w:shd w:val="clear" w:color="auto" w:fill="FFFFFF"/>
        </w:rPr>
        <w:t>）</w:t>
      </w:r>
    </w:p>
    <w:p w14:paraId="2AF94C03" w14:textId="0F88EFCA" w:rsidR="003A20E7" w:rsidRPr="008F099D" w:rsidRDefault="003A20E7" w:rsidP="00B7228D">
      <w:pPr>
        <w:ind w:firstLineChars="0" w:firstLine="480"/>
        <w:jc w:val="left"/>
        <w:rPr>
          <w:color w:val="0D0D0D"/>
          <w:shd w:val="clear" w:color="auto" w:fill="FFFFFF"/>
        </w:rPr>
      </w:pPr>
      <w:r w:rsidRPr="008F099D">
        <w:rPr>
          <w:color w:val="0D0D0D"/>
          <w:shd w:val="clear" w:color="auto" w:fill="FFFFFF"/>
        </w:rPr>
        <w:t>最后，使用一个全连接层，其中两个相邻层之间的神经元是相互连接的。全连接层以前一隐藏层的展平张量作为输入，并将其映射到所需的输出，完成所需数据的回归。</w:t>
      </w:r>
      <w:r w:rsidR="00B7228D" w:rsidRPr="008F099D">
        <w:rPr>
          <w:noProof/>
          <w:shd w:val="clear" w:color="auto" w:fill="FFFFFF"/>
        </w:rPr>
        <w:drawing>
          <wp:inline distT="0" distB="0" distL="0" distR="0" wp14:anchorId="1363D860" wp14:editId="6AA8E062">
            <wp:extent cx="5813888" cy="1582615"/>
            <wp:effectExtent l="0" t="0" r="0" b="0"/>
            <wp:docPr id="160521415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4150" name="图片 1" descr="图示&#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22922" cy="1585074"/>
                    </a:xfrm>
                    <a:prstGeom prst="rect">
                      <a:avLst/>
                    </a:prstGeom>
                  </pic:spPr>
                </pic:pic>
              </a:graphicData>
            </a:graphic>
          </wp:inline>
        </w:drawing>
      </w:r>
    </w:p>
    <w:p w14:paraId="6608CAEC" w14:textId="77777777" w:rsidR="00AF7924" w:rsidRDefault="00BA01F3" w:rsidP="00AF7924">
      <w:pPr>
        <w:ind w:firstLineChars="0"/>
        <w:jc w:val="center"/>
        <w:rPr>
          <w:b/>
          <w:bCs/>
          <w:color w:val="0D0D0D"/>
          <w:sz w:val="21"/>
          <w:szCs w:val="16"/>
          <w:shd w:val="clear" w:color="auto" w:fill="FFFFFF"/>
        </w:rPr>
      </w:pPr>
      <w:r w:rsidRPr="008F099D">
        <w:rPr>
          <w:b/>
          <w:bCs/>
          <w:color w:val="0D0D0D"/>
          <w:sz w:val="21"/>
          <w:szCs w:val="16"/>
          <w:shd w:val="clear" w:color="auto" w:fill="FFFFFF"/>
        </w:rPr>
        <w:t>图</w:t>
      </w:r>
      <w:r w:rsidR="00EB5D43">
        <w:rPr>
          <w:b/>
          <w:bCs/>
          <w:color w:val="0D0D0D"/>
          <w:sz w:val="21"/>
          <w:szCs w:val="16"/>
          <w:shd w:val="clear" w:color="auto" w:fill="FFFFFF"/>
        </w:rPr>
        <w:t>2</w:t>
      </w:r>
      <w:r w:rsidR="003D168C">
        <w:rPr>
          <w:b/>
          <w:bCs/>
          <w:color w:val="0D0D0D"/>
          <w:sz w:val="21"/>
          <w:szCs w:val="16"/>
          <w:shd w:val="clear" w:color="auto" w:fill="FFFFFF"/>
        </w:rPr>
        <w:t>-</w:t>
      </w:r>
      <w:r w:rsidR="00EB5D43">
        <w:rPr>
          <w:b/>
          <w:bCs/>
          <w:color w:val="0D0D0D"/>
          <w:sz w:val="21"/>
          <w:szCs w:val="16"/>
          <w:shd w:val="clear" w:color="auto" w:fill="FFFFFF"/>
        </w:rPr>
        <w:t>3</w:t>
      </w:r>
      <w:r w:rsidRPr="008F099D">
        <w:rPr>
          <w:b/>
          <w:bCs/>
          <w:color w:val="0D0D0D"/>
          <w:sz w:val="21"/>
          <w:szCs w:val="16"/>
          <w:shd w:val="clear" w:color="auto" w:fill="FFFFFF"/>
        </w:rPr>
        <w:t xml:space="preserve"> </w:t>
      </w:r>
      <w:r w:rsidRPr="008F099D">
        <w:rPr>
          <w:b/>
          <w:bCs/>
          <w:color w:val="0D0D0D"/>
          <w:sz w:val="21"/>
          <w:szCs w:val="16"/>
          <w:shd w:val="clear" w:color="auto" w:fill="FFFFFF"/>
        </w:rPr>
        <w:t>一个</w:t>
      </w:r>
      <w:r w:rsidRPr="008F099D">
        <w:rPr>
          <w:b/>
          <w:bCs/>
          <w:color w:val="0D0D0D"/>
          <w:sz w:val="21"/>
          <w:szCs w:val="16"/>
          <w:shd w:val="clear" w:color="auto" w:fill="FFFFFF"/>
        </w:rPr>
        <w:t>3D</w:t>
      </w:r>
      <w:r w:rsidR="00274225">
        <w:rPr>
          <w:b/>
          <w:bCs/>
          <w:color w:val="0D0D0D"/>
          <w:sz w:val="21"/>
          <w:szCs w:val="16"/>
          <w:shd w:val="clear" w:color="auto" w:fill="FFFFFF"/>
        </w:rPr>
        <w:t xml:space="preserve"> </w:t>
      </w:r>
      <w:r w:rsidRPr="008F099D">
        <w:rPr>
          <w:b/>
          <w:bCs/>
          <w:color w:val="0D0D0D"/>
          <w:sz w:val="21"/>
          <w:szCs w:val="16"/>
          <w:shd w:val="clear" w:color="auto" w:fill="FFFFFF"/>
        </w:rPr>
        <w:t>CNN</w:t>
      </w:r>
      <w:r w:rsidRPr="008F099D">
        <w:rPr>
          <w:b/>
          <w:bCs/>
          <w:color w:val="0D0D0D"/>
          <w:sz w:val="21"/>
          <w:szCs w:val="16"/>
          <w:shd w:val="clear" w:color="auto" w:fill="FFFFFF"/>
        </w:rPr>
        <w:t>的典型结构</w:t>
      </w:r>
    </w:p>
    <w:p w14:paraId="188B0E43" w14:textId="05631796" w:rsidR="003A20E7" w:rsidRPr="00B45D41" w:rsidRDefault="00B45D41" w:rsidP="00AF7924">
      <w:pPr>
        <w:pStyle w:val="2"/>
        <w:rPr>
          <w:color w:val="0D0D0D"/>
          <w:sz w:val="21"/>
          <w:szCs w:val="16"/>
          <w:shd w:val="clear" w:color="auto" w:fill="FFFFFF"/>
        </w:rPr>
      </w:pPr>
      <w:r w:rsidRPr="00B45D41">
        <w:rPr>
          <w:rFonts w:hint="eastAsia"/>
        </w:rPr>
        <w:t xml:space="preserve"> </w:t>
      </w:r>
      <w:r w:rsidR="003A20E7" w:rsidRPr="00B45D41">
        <w:t>由分子动力学模拟数据获取反应速率的前期尝试</w:t>
      </w:r>
    </w:p>
    <w:p w14:paraId="29AEED11" w14:textId="703302A6" w:rsidR="003A20E7" w:rsidRPr="008F099D" w:rsidRDefault="003A20E7" w:rsidP="001B14B6">
      <w:pPr>
        <w:ind w:firstLine="480"/>
        <w:rPr>
          <w:color w:val="0D0D0D"/>
          <w:shd w:val="clear" w:color="auto" w:fill="FFFFFF"/>
        </w:rPr>
      </w:pPr>
      <w:r w:rsidRPr="008F099D">
        <w:rPr>
          <w:color w:val="0D0D0D"/>
          <w:shd w:val="clear" w:color="auto" w:fill="FFFFFF"/>
        </w:rPr>
        <w:t>Theodore W. Walker</w:t>
      </w:r>
      <w:r w:rsidRPr="008F099D">
        <w:rPr>
          <w:color w:val="0D0D0D"/>
          <w:shd w:val="clear" w:color="auto" w:fill="FFFFFF"/>
        </w:rPr>
        <w:t>等</w:t>
      </w:r>
      <w:r w:rsidR="0085280B" w:rsidRPr="003F57B5">
        <w:rPr>
          <w:noProof/>
          <w:sz w:val="21"/>
          <w:szCs w:val="16"/>
          <w:vertAlign w:val="superscript"/>
        </w:rPr>
        <w:fldChar w:fldCharType="begin"/>
      </w:r>
      <w:r w:rsidR="0085280B" w:rsidRPr="003F57B5">
        <w:rPr>
          <w:noProof/>
          <w:sz w:val="21"/>
          <w:szCs w:val="16"/>
          <w:vertAlign w:val="superscript"/>
        </w:rPr>
        <w:instrText xml:space="preserve"> ADDIN EN.CITE &lt;EndNote&gt;&lt;Cite&gt;&lt;Author&gt;Chew&lt;/Author&gt;&lt;Year&gt;2021&lt;/Year&gt;&lt;RecNum&gt;20&lt;/RecNum&gt;&lt;DisplayText&gt;&lt;style face="superscript"&gt;[19]&lt;/style&gt;&lt;/DisplayText&gt;&lt;record&gt;&lt;rec-number&gt;20&lt;/rec-number&gt;&lt;foreign-keys&gt;&lt;key app="EN" db-id="5vd9ds0vmvs2pqezzz1x5rpd5rxtsfw5esw0" timestamp="1709569025"&gt;20&lt;/key&gt;&lt;/foreign-keys&gt;&lt;ref-type name="Thesis"&gt;32&lt;/ref-type&gt;&lt;contributors&gt;&lt;authors&gt;&lt;author&gt;Chew, Alex K&lt;/author&gt;&lt;/authors&gt;&lt;/contributors&gt;&lt;titles&gt;&lt;title&gt;Molecular Dynamics and Machine Learning for Reaction and Nanomaterial Design&lt;/title&gt;&lt;/titles&gt;&lt;dates&gt;&lt;year&gt;2021&lt;/year&gt;&lt;/dates&gt;&lt;publisher&gt;The University of Wisconsin-Madison&lt;/publisher&gt;&lt;isbn&gt;9798380583541&lt;/isbn&gt;&lt;urls&gt;&lt;/urls&gt;&lt;/record&gt;&lt;/Cite&gt;&lt;/EndNote&gt;</w:instrText>
      </w:r>
      <w:r w:rsidR="0085280B" w:rsidRPr="003F57B5">
        <w:rPr>
          <w:noProof/>
          <w:sz w:val="21"/>
          <w:szCs w:val="16"/>
          <w:vertAlign w:val="superscript"/>
        </w:rPr>
        <w:fldChar w:fldCharType="separate"/>
      </w:r>
      <w:r w:rsidR="0085280B" w:rsidRPr="003F57B5">
        <w:rPr>
          <w:noProof/>
          <w:sz w:val="21"/>
          <w:szCs w:val="16"/>
          <w:vertAlign w:val="superscript"/>
        </w:rPr>
        <w:t>[19]</w:t>
      </w:r>
      <w:r w:rsidR="0085280B" w:rsidRPr="003F57B5">
        <w:rPr>
          <w:noProof/>
          <w:sz w:val="21"/>
          <w:szCs w:val="16"/>
          <w:vertAlign w:val="superscript"/>
        </w:rPr>
        <w:fldChar w:fldCharType="end"/>
      </w:r>
      <w:r w:rsidRPr="008F099D">
        <w:rPr>
          <w:color w:val="0D0D0D"/>
          <w:shd w:val="clear" w:color="auto" w:fill="FFFFFF"/>
        </w:rPr>
        <w:t>通过对酸催化的乙基叔丁基醚、叔丁醇、葡萄糖三聚体、</w:t>
      </w:r>
      <w:r w:rsidRPr="008F099D">
        <w:rPr>
          <w:color w:val="0D0D0D"/>
          <w:shd w:val="clear" w:color="auto" w:fill="FFFFFF"/>
        </w:rPr>
        <w:t>1,2-</w:t>
      </w:r>
      <w:r w:rsidRPr="008F099D">
        <w:rPr>
          <w:color w:val="0D0D0D"/>
          <w:shd w:val="clear" w:color="auto" w:fill="FFFFFF"/>
        </w:rPr>
        <w:t>丙二醇、果糖、赤霉糖二聚体和木糖醇的反应速率在水与三种极性非质子共溶剂</w:t>
      </w:r>
      <w:r w:rsidR="00B06485">
        <w:rPr>
          <w:color w:val="0D0D0D"/>
          <w:shd w:val="clear" w:color="auto" w:fill="FFFFFF"/>
        </w:rPr>
        <w:t>（</w:t>
      </w:r>
      <w:r w:rsidRPr="008F099D">
        <w:rPr>
          <w:color w:val="0D0D0D"/>
          <w:shd w:val="clear" w:color="auto" w:fill="FFFFFF"/>
        </w:rPr>
        <w:t>γ-</w:t>
      </w:r>
      <w:r w:rsidRPr="008F099D">
        <w:rPr>
          <w:color w:val="0D0D0D"/>
          <w:shd w:val="clear" w:color="auto" w:fill="FFFFFF"/>
        </w:rPr>
        <w:t>戊内酯、</w:t>
      </w:r>
      <w:r w:rsidRPr="008F099D">
        <w:rPr>
          <w:color w:val="0D0D0D"/>
          <w:shd w:val="clear" w:color="auto" w:fill="FFFFFF"/>
        </w:rPr>
        <w:t>1,4-</w:t>
      </w:r>
      <w:r w:rsidRPr="008F099D">
        <w:rPr>
          <w:color w:val="0D0D0D"/>
          <w:shd w:val="clear" w:color="auto" w:fill="FFFFFF"/>
        </w:rPr>
        <w:t>二氧六环和四氢呋喃）的混合溶剂中进行的测量，并且对这些体系进行了分子动力学模拟计算。从模拟中手动选择了三个描述量：</w:t>
      </w:r>
    </w:p>
    <w:p w14:paraId="36C97F04" w14:textId="6198DFD3" w:rsidR="003A20E7" w:rsidRPr="008F099D" w:rsidRDefault="00B06485" w:rsidP="001B14B6">
      <w:pPr>
        <w:ind w:firstLine="480"/>
        <w:rPr>
          <w:color w:val="0D0D0D"/>
          <w:shd w:val="clear" w:color="auto" w:fill="FFFFFF"/>
        </w:rPr>
      </w:pPr>
      <w:r>
        <w:rPr>
          <w:color w:val="0D0D0D"/>
          <w:shd w:val="clear" w:color="auto" w:fill="FFFFFF"/>
        </w:rPr>
        <w:lastRenderedPageBreak/>
        <w:t>（</w:t>
      </w:r>
      <w:r w:rsidR="003A20E7" w:rsidRPr="008F099D">
        <w:rPr>
          <w:color w:val="0D0D0D"/>
          <w:shd w:val="clear" w:color="auto" w:fill="FFFFFF"/>
        </w:rPr>
        <w:t>1</w:t>
      </w:r>
      <w:r>
        <w:rPr>
          <w:color w:val="0D0D0D"/>
          <w:shd w:val="clear" w:color="auto" w:fill="FFFFFF"/>
        </w:rPr>
        <w:t>）</w:t>
      </w:r>
      <w:r w:rsidR="003A20E7" w:rsidRPr="008F099D">
        <w:rPr>
          <w:color w:val="0D0D0D"/>
          <w:shd w:val="clear" w:color="auto" w:fill="FFFFFF"/>
        </w:rPr>
        <w:t xml:space="preserve"> </w:t>
      </w:r>
      <w:r w:rsidR="003A20E7" w:rsidRPr="008F099D">
        <w:rPr>
          <w:color w:val="0D0D0D"/>
          <w:shd w:val="clear" w:color="auto" w:fill="FFFFFF"/>
        </w:rPr>
        <w:t>反应物局部溶剂领域中水富集的程度</w:t>
      </w:r>
      <w:r>
        <w:rPr>
          <w:color w:val="0D0D0D"/>
          <w:shd w:val="clear" w:color="auto" w:fill="FFFFFF"/>
        </w:rPr>
        <w:t>（</w:t>
      </w:r>
      <w:r w:rsidR="003A20E7" w:rsidRPr="00EB5D43">
        <w:rPr>
          <w:i/>
          <w:iCs/>
          <w:color w:val="0D0D0D"/>
          <w:shd w:val="clear" w:color="auto" w:fill="FFFFFF"/>
        </w:rPr>
        <w:t>Γ</w:t>
      </w:r>
      <w:r w:rsidR="003A20E7" w:rsidRPr="008F099D">
        <w:rPr>
          <w:color w:val="0D0D0D"/>
          <w:shd w:val="clear" w:color="auto" w:fill="FFFFFF"/>
        </w:rPr>
        <w:t>）；</w:t>
      </w:r>
      <w:r w:rsidR="003A20E7" w:rsidRPr="008F099D">
        <w:rPr>
          <w:color w:val="0D0D0D"/>
          <w:shd w:val="clear" w:color="auto" w:fill="FFFFFF"/>
        </w:rPr>
        <w:t xml:space="preserve"> </w:t>
      </w:r>
    </w:p>
    <w:p w14:paraId="6B1A8E1F" w14:textId="73E0D583" w:rsidR="003A20E7" w:rsidRPr="008F099D" w:rsidRDefault="00B06485" w:rsidP="001B14B6">
      <w:pPr>
        <w:ind w:firstLine="480"/>
        <w:rPr>
          <w:color w:val="0D0D0D"/>
          <w:shd w:val="clear" w:color="auto" w:fill="FFFFFF"/>
        </w:rPr>
      </w:pPr>
      <w:r>
        <w:rPr>
          <w:color w:val="0D0D0D"/>
          <w:shd w:val="clear" w:color="auto" w:fill="FFFFFF"/>
        </w:rPr>
        <w:t>（</w:t>
      </w:r>
      <w:r w:rsidR="003A20E7" w:rsidRPr="008F099D">
        <w:rPr>
          <w:color w:val="0D0D0D"/>
          <w:shd w:val="clear" w:color="auto" w:fill="FFFFFF"/>
        </w:rPr>
        <w:t>2</w:t>
      </w:r>
      <w:r>
        <w:rPr>
          <w:color w:val="0D0D0D"/>
          <w:shd w:val="clear" w:color="auto" w:fill="FFFFFF"/>
        </w:rPr>
        <w:t>）</w:t>
      </w:r>
      <w:r w:rsidR="003A20E7" w:rsidRPr="008F099D">
        <w:rPr>
          <w:color w:val="0D0D0D"/>
          <w:shd w:val="clear" w:color="auto" w:fill="FFFFFF"/>
        </w:rPr>
        <w:t xml:space="preserve"> </w:t>
      </w:r>
      <w:r w:rsidR="003A20E7" w:rsidRPr="008F099D">
        <w:rPr>
          <w:color w:val="0D0D0D"/>
          <w:shd w:val="clear" w:color="auto" w:fill="FFFFFF"/>
        </w:rPr>
        <w:t>水分子与反应物之间的平均氢键寿命</w:t>
      </w:r>
      <w:r>
        <w:rPr>
          <w:color w:val="0D0D0D"/>
          <w:shd w:val="clear" w:color="auto" w:fill="FFFFFF"/>
        </w:rPr>
        <w:t>（</w:t>
      </w:r>
      <w:r w:rsidR="003A20E7" w:rsidRPr="00EB5D43">
        <w:rPr>
          <w:i/>
          <w:iCs/>
          <w:color w:val="0D0D0D"/>
          <w:shd w:val="clear" w:color="auto" w:fill="FFFFFF"/>
        </w:rPr>
        <w:t>τ</w:t>
      </w:r>
      <w:r w:rsidR="003A20E7" w:rsidRPr="008F099D">
        <w:rPr>
          <w:color w:val="0D0D0D"/>
          <w:shd w:val="clear" w:color="auto" w:fill="FFFFFF"/>
        </w:rPr>
        <w:t>）；</w:t>
      </w:r>
      <w:r w:rsidR="003A20E7" w:rsidRPr="008F099D">
        <w:rPr>
          <w:color w:val="0D0D0D"/>
          <w:shd w:val="clear" w:color="auto" w:fill="FFFFFF"/>
        </w:rPr>
        <w:t xml:space="preserve"> </w:t>
      </w:r>
    </w:p>
    <w:p w14:paraId="74CB3B03" w14:textId="2D5E696A" w:rsidR="003A20E7" w:rsidRPr="008F099D" w:rsidRDefault="00B06485" w:rsidP="001B14B6">
      <w:pPr>
        <w:ind w:firstLine="480"/>
        <w:rPr>
          <w:color w:val="0D0D0D"/>
          <w:shd w:val="clear" w:color="auto" w:fill="FFFFFF"/>
        </w:rPr>
      </w:pPr>
      <w:r>
        <w:rPr>
          <w:color w:val="0D0D0D"/>
          <w:shd w:val="clear" w:color="auto" w:fill="FFFFFF"/>
        </w:rPr>
        <w:t>（</w:t>
      </w:r>
      <w:r w:rsidR="003A20E7" w:rsidRPr="008F099D">
        <w:rPr>
          <w:color w:val="0D0D0D"/>
          <w:shd w:val="clear" w:color="auto" w:fill="FFFFFF"/>
        </w:rPr>
        <w:t>3</w:t>
      </w:r>
      <w:r>
        <w:rPr>
          <w:color w:val="0D0D0D"/>
          <w:shd w:val="clear" w:color="auto" w:fill="FFFFFF"/>
        </w:rPr>
        <w:t>）</w:t>
      </w:r>
      <w:r w:rsidR="003A20E7" w:rsidRPr="008F099D">
        <w:rPr>
          <w:color w:val="0D0D0D"/>
          <w:shd w:val="clear" w:color="auto" w:fill="FFFFFF"/>
        </w:rPr>
        <w:t xml:space="preserve"> </w:t>
      </w:r>
      <w:r w:rsidR="003A20E7" w:rsidRPr="008F099D">
        <w:rPr>
          <w:color w:val="0D0D0D"/>
          <w:shd w:val="clear" w:color="auto" w:fill="FFFFFF"/>
        </w:rPr>
        <w:t>反应物可及表面积中羟基占据的比例</w:t>
      </w:r>
      <w:r>
        <w:rPr>
          <w:color w:val="0D0D0D"/>
          <w:shd w:val="clear" w:color="auto" w:fill="FFFFFF"/>
        </w:rPr>
        <w:t>（</w:t>
      </w:r>
      <w:r w:rsidR="003A20E7" w:rsidRPr="00EB5D43">
        <w:rPr>
          <w:i/>
          <w:iCs/>
          <w:color w:val="0D0D0D"/>
          <w:shd w:val="clear" w:color="auto" w:fill="FFFFFF"/>
        </w:rPr>
        <w:t>δ</w:t>
      </w:r>
      <w:r w:rsidR="003A20E7" w:rsidRPr="008F099D">
        <w:rPr>
          <w:color w:val="0D0D0D"/>
          <w:shd w:val="clear" w:color="auto" w:fill="FFFFFF"/>
        </w:rPr>
        <w:t>）。</w:t>
      </w:r>
    </w:p>
    <w:p w14:paraId="33A3D6C1" w14:textId="77777777" w:rsidR="003A20E7" w:rsidRPr="008F099D" w:rsidRDefault="003A20E7" w:rsidP="001B14B6">
      <w:pPr>
        <w:ind w:firstLine="480"/>
        <w:rPr>
          <w:color w:val="0D0D0D"/>
          <w:shd w:val="clear" w:color="auto" w:fill="FFFFFF"/>
        </w:rPr>
      </w:pPr>
      <w:r w:rsidRPr="008F099D">
        <w:rPr>
          <w:color w:val="0D0D0D"/>
          <w:shd w:val="clear" w:color="auto" w:fill="FFFFFF"/>
        </w:rPr>
        <w:t>此三个描述量如下：</w:t>
      </w:r>
    </w:p>
    <w:p w14:paraId="562EC578" w14:textId="63713C15" w:rsidR="003A20E7" w:rsidRPr="008628D9" w:rsidRDefault="003A20E7" w:rsidP="008628D9">
      <w:pPr>
        <w:ind w:firstLine="480"/>
        <w:rPr>
          <w:color w:val="0D0D0D"/>
          <w:shd w:val="clear" w:color="auto" w:fill="FFFFFF"/>
        </w:rPr>
      </w:pPr>
      <w:r w:rsidRPr="008F099D">
        <w:rPr>
          <w:color w:val="0D0D0D"/>
          <w:shd w:val="clear" w:color="auto" w:fill="FFFFFF"/>
        </w:rPr>
        <w:t>定义优先排除系数</w:t>
      </w:r>
      <w:r w:rsidRPr="003F57B5">
        <w:rPr>
          <w:i/>
          <w:iCs/>
          <w:color w:val="0D0D0D"/>
          <w:shd w:val="clear" w:color="auto" w:fill="FFFFFF"/>
        </w:rPr>
        <w:t>Γ</w:t>
      </w:r>
      <w:r w:rsidRPr="008F099D">
        <w:rPr>
          <w:color w:val="0D0D0D"/>
          <w:shd w:val="clear" w:color="auto" w:fill="FFFFFF"/>
        </w:rPr>
        <w:t>为相对于溶剂领域的体积领域而言，在反应物的局部溶剂领域内的共溶剂分子的过量数量。优先排除系数根据</w:t>
      </w:r>
      <w:r w:rsidRPr="008F099D">
        <w:rPr>
          <w:color w:val="0D0D0D"/>
          <w:shd w:val="clear" w:color="auto" w:fill="FFFFFF"/>
        </w:rPr>
        <w:t>MD</w:t>
      </w:r>
      <w:r w:rsidRPr="008F099D">
        <w:rPr>
          <w:color w:val="0D0D0D"/>
          <w:shd w:val="clear" w:color="auto" w:fill="FFFFFF"/>
        </w:rPr>
        <w:t>模拟的结果，按照方程</w:t>
      </w:r>
      <w:r w:rsidR="00B06485">
        <w:rPr>
          <w:color w:val="0D0D0D"/>
          <w:shd w:val="clear" w:color="auto" w:fill="FFFFFF"/>
        </w:rPr>
        <w:t>（</w:t>
      </w:r>
      <w:r w:rsidR="001559A8" w:rsidRPr="008F099D">
        <w:rPr>
          <w:color w:val="0D0D0D"/>
          <w:shd w:val="clear" w:color="auto" w:fill="FFFFFF"/>
        </w:rPr>
        <w:t>2-5</w:t>
      </w:r>
      <w:r w:rsidR="00B06485">
        <w:rPr>
          <w:color w:val="0D0D0D"/>
          <w:shd w:val="clear" w:color="auto" w:fill="FFFFFF"/>
        </w:rPr>
        <w:t>）</w:t>
      </w:r>
      <w:r w:rsidRPr="008F099D">
        <w:rPr>
          <w:color w:val="0D0D0D"/>
          <w:shd w:val="clear" w:color="auto" w:fill="FFFFFF"/>
        </w:rPr>
        <w:t>计算，其中</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n</m:t>
            </m:r>
          </m:e>
          <m:sub>
            <m:r>
              <w:rPr>
                <w:rFonts w:ascii="Cambria Math" w:hAnsi="Cambria Math"/>
                <w:color w:val="0D0D0D"/>
                <w:sz w:val="21"/>
                <w:szCs w:val="16"/>
                <w:shd w:val="clear" w:color="auto" w:fill="FFFFFF"/>
              </w:rPr>
              <m:t>c</m:t>
            </m:r>
          </m:sub>
        </m:sSub>
      </m:oMath>
      <w:r w:rsidR="008628D9">
        <w:rPr>
          <w:rFonts w:hint="eastAsia"/>
          <w:color w:val="0D0D0D"/>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n</m:t>
            </m:r>
          </m:e>
          <m:sub>
            <m:r>
              <w:rPr>
                <w:rFonts w:ascii="Cambria Math" w:hAnsi="Cambria Math"/>
                <w:color w:val="0D0D0D"/>
                <w:sz w:val="21"/>
                <w:szCs w:val="16"/>
                <w:shd w:val="clear" w:color="auto" w:fill="FFFFFF"/>
              </w:rPr>
              <m:t>w</m:t>
            </m:r>
          </m:sub>
        </m:sSub>
      </m:oMath>
      <w:r w:rsidR="008628D9">
        <w:rPr>
          <w:rFonts w:hint="eastAsia"/>
          <w:color w:val="0D0D0D"/>
          <w:shd w:val="clear" w:color="auto" w:fill="FFFFFF"/>
        </w:rPr>
        <w:t>为</w:t>
      </w:r>
      <w:r w:rsidRPr="008F099D">
        <w:rPr>
          <w:color w:val="0D0D0D"/>
          <w:shd w:val="clear" w:color="auto" w:fill="FFFFFF"/>
        </w:rPr>
        <w:t>共溶剂和水分子的总数，上标</w:t>
      </w:r>
      <w:r w:rsidRPr="009C5914">
        <w:rPr>
          <w:i/>
          <w:iCs/>
          <w:color w:val="0D0D0D"/>
          <w:shd w:val="clear" w:color="auto" w:fill="FFFFFF"/>
        </w:rPr>
        <w:t>L</w:t>
      </w:r>
      <w:r w:rsidRPr="008F099D">
        <w:rPr>
          <w:color w:val="0D0D0D"/>
          <w:shd w:val="clear" w:color="auto" w:fill="FFFFFF"/>
        </w:rPr>
        <w:t>和</w:t>
      </w:r>
      <w:r w:rsidRPr="009C5914">
        <w:rPr>
          <w:i/>
          <w:iCs/>
          <w:color w:val="0D0D0D"/>
          <w:shd w:val="clear" w:color="auto" w:fill="FFFFFF"/>
        </w:rPr>
        <w:t>B</w:t>
      </w:r>
      <w:r w:rsidRPr="008F099D">
        <w:rPr>
          <w:color w:val="0D0D0D"/>
          <w:shd w:val="clear" w:color="auto" w:fill="FFFFFF"/>
        </w:rPr>
        <w:t>分别表示局部和整个体积盒内的分子。</w:t>
      </w:r>
    </w:p>
    <w:p w14:paraId="27976623" w14:textId="3ECFF03C" w:rsidR="001559A8" w:rsidRPr="008F099D" w:rsidRDefault="00B06485" w:rsidP="001B14B6">
      <w:pPr>
        <w:ind w:firstLine="420"/>
        <w:rPr>
          <w:color w:val="0D0D0D"/>
          <w:shd w:val="clear" w:color="auto" w:fill="FFFFFF"/>
        </w:rPr>
      </w:pPr>
      <m:oMath>
        <m:r>
          <w:rPr>
            <w:rFonts w:ascii="Cambria Math" w:hAnsi="Cambria Math"/>
            <w:color w:val="0D0D0D"/>
            <w:sz w:val="21"/>
            <w:szCs w:val="21"/>
            <w:shd w:val="clear" w:color="auto" w:fill="FFFFFF"/>
          </w:rPr>
          <m:t>Γ=-</m:t>
        </m:r>
        <m:d>
          <m:dPr>
            <m:begChr m:val="〈"/>
            <m:endChr m:val="〉"/>
            <m:ctrlPr>
              <w:rPr>
                <w:rFonts w:ascii="Cambria Math" w:hAnsi="Cambria Math"/>
                <w:i/>
                <w:color w:val="0D0D0D"/>
                <w:sz w:val="21"/>
                <w:szCs w:val="21"/>
                <w:shd w:val="clear" w:color="auto" w:fill="FFFFFF"/>
              </w:rPr>
            </m:ctrlPr>
          </m:dPr>
          <m:e>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C</m:t>
                </m:r>
              </m:sub>
              <m:sup>
                <m:r>
                  <w:rPr>
                    <w:rFonts w:ascii="Cambria Math" w:hAnsi="Cambria Math"/>
                    <w:color w:val="0D0D0D"/>
                    <w:sz w:val="21"/>
                    <w:szCs w:val="21"/>
                    <w:shd w:val="clear" w:color="auto" w:fill="FFFFFF"/>
                  </w:rPr>
                  <m:t>L</m:t>
                </m:r>
              </m:sup>
            </m:sSubSup>
            <m:r>
              <w:rPr>
                <w:rFonts w:ascii="Cambria Math" w:hAnsi="Cambria Math"/>
                <w:color w:val="0D0D0D"/>
                <w:sz w:val="21"/>
                <w:szCs w:val="21"/>
                <w:shd w:val="clear" w:color="auto" w:fill="FFFFFF"/>
              </w:rPr>
              <m:t>-</m:t>
            </m:r>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W</m:t>
                </m:r>
              </m:sub>
              <m:sup>
                <m:r>
                  <w:rPr>
                    <w:rFonts w:ascii="Cambria Math" w:hAnsi="Cambria Math"/>
                    <w:color w:val="0D0D0D"/>
                    <w:sz w:val="21"/>
                    <w:szCs w:val="21"/>
                    <w:shd w:val="clear" w:color="auto" w:fill="FFFFFF"/>
                  </w:rPr>
                  <m:t>L</m:t>
                </m:r>
              </m:sup>
            </m:sSubSup>
            <m:r>
              <w:rPr>
                <w:rFonts w:ascii="Cambria Math" w:hAnsi="Cambria Math"/>
                <w:color w:val="0D0D0D"/>
                <w:sz w:val="21"/>
                <w:szCs w:val="21"/>
                <w:shd w:val="clear" w:color="auto" w:fill="FFFFFF"/>
              </w:rPr>
              <m:t>(</m:t>
            </m:r>
            <m:f>
              <m:fPr>
                <m:ctrlPr>
                  <w:rPr>
                    <w:rFonts w:ascii="Cambria Math" w:hAnsi="Cambria Math"/>
                    <w:i/>
                    <w:color w:val="0D0D0D"/>
                    <w:sz w:val="21"/>
                    <w:szCs w:val="21"/>
                    <w:shd w:val="clear" w:color="auto" w:fill="FFFFFF"/>
                  </w:rPr>
                </m:ctrlPr>
              </m:fPr>
              <m:num>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C</m:t>
                    </m:r>
                  </m:sub>
                  <m:sup>
                    <m:r>
                      <w:rPr>
                        <w:rFonts w:ascii="Cambria Math" w:hAnsi="Cambria Math"/>
                        <w:color w:val="0D0D0D"/>
                        <w:sz w:val="21"/>
                        <w:szCs w:val="21"/>
                        <w:shd w:val="clear" w:color="auto" w:fill="FFFFFF"/>
                      </w:rPr>
                      <m:t>B</m:t>
                    </m:r>
                  </m:sup>
                </m:sSubSup>
              </m:num>
              <m:den>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W</m:t>
                    </m:r>
                  </m:sub>
                  <m:sup>
                    <m:r>
                      <w:rPr>
                        <w:rFonts w:ascii="Cambria Math" w:hAnsi="Cambria Math"/>
                        <w:color w:val="0D0D0D"/>
                        <w:sz w:val="21"/>
                        <w:szCs w:val="21"/>
                        <w:shd w:val="clear" w:color="auto" w:fill="FFFFFF"/>
                      </w:rPr>
                      <m:t>B</m:t>
                    </m:r>
                  </m:sup>
                </m:sSubSup>
              </m:den>
            </m:f>
            <m:r>
              <w:rPr>
                <w:rFonts w:ascii="Cambria Math" w:hAnsi="Cambria Math"/>
                <w:color w:val="0D0D0D"/>
                <w:sz w:val="21"/>
                <w:szCs w:val="21"/>
                <w:shd w:val="clear" w:color="auto" w:fill="FFFFFF"/>
              </w:rPr>
              <m:t>)</m:t>
            </m:r>
          </m:e>
        </m:d>
      </m:oMath>
      <w:r w:rsidR="001559A8" w:rsidRPr="008F099D">
        <w:rPr>
          <w:color w:val="0D0D0D"/>
          <w:sz w:val="21"/>
          <w:szCs w:val="21"/>
          <w:shd w:val="clear" w:color="auto" w:fill="FFFFFF"/>
        </w:rPr>
        <w:t xml:space="preserve"> </w:t>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Pr>
          <w:color w:val="0D0D0D"/>
          <w:sz w:val="21"/>
          <w:szCs w:val="21"/>
          <w:shd w:val="clear" w:color="auto" w:fill="FFFFFF"/>
        </w:rPr>
        <w:t>（</w:t>
      </w:r>
      <w:r w:rsidR="001559A8" w:rsidRPr="008F099D">
        <w:rPr>
          <w:color w:val="0D0D0D"/>
          <w:sz w:val="21"/>
          <w:szCs w:val="21"/>
          <w:shd w:val="clear" w:color="auto" w:fill="FFFFFF"/>
        </w:rPr>
        <w:t>2-5</w:t>
      </w:r>
      <w:r>
        <w:rPr>
          <w:color w:val="0D0D0D"/>
          <w:sz w:val="21"/>
          <w:szCs w:val="21"/>
          <w:shd w:val="clear" w:color="auto" w:fill="FFFFFF"/>
        </w:rPr>
        <w:t>）</w:t>
      </w:r>
    </w:p>
    <w:p w14:paraId="5B5A69BA" w14:textId="089B3F18" w:rsidR="003A20E7" w:rsidRPr="008628D9" w:rsidRDefault="003A20E7" w:rsidP="001B14B6">
      <w:pPr>
        <w:ind w:firstLine="480"/>
        <w:rPr>
          <w:color w:val="0D0D0D"/>
          <w:shd w:val="clear" w:color="auto" w:fill="FFFFFF"/>
        </w:rPr>
      </w:pPr>
      <w:r w:rsidRPr="00EB5D43">
        <w:rPr>
          <w:i/>
          <w:iCs/>
          <w:color w:val="0D0D0D"/>
          <w:shd w:val="clear" w:color="auto" w:fill="FFFFFF"/>
        </w:rPr>
        <w:t>Γ</w:t>
      </w:r>
      <w:r w:rsidRPr="008F099D">
        <w:rPr>
          <w:color w:val="0D0D0D"/>
          <w:shd w:val="clear" w:color="auto" w:fill="FFFFFF"/>
        </w:rPr>
        <w:t>的正值表明，在反应物的局部溶剂领域中，共溶剂的浓度低于</w:t>
      </w:r>
      <w:r w:rsidR="002D6641">
        <w:rPr>
          <w:rFonts w:hint="eastAsia"/>
          <w:color w:val="0D0D0D"/>
          <w:shd w:val="clear" w:color="auto" w:fill="FFFFFF"/>
        </w:rPr>
        <w:t>整个体系中共溶剂的浓度</w:t>
      </w:r>
      <w:r w:rsidRPr="008F099D">
        <w:rPr>
          <w:color w:val="0D0D0D"/>
          <w:shd w:val="clear" w:color="auto" w:fill="FFFFFF"/>
        </w:rPr>
        <w:t>。正的</w:t>
      </w:r>
      <w:r w:rsidRPr="00EB5D43">
        <w:rPr>
          <w:i/>
          <w:iCs/>
          <w:color w:val="0D0D0D"/>
          <w:shd w:val="clear" w:color="auto" w:fill="FFFFFF"/>
        </w:rPr>
        <w:t>Γ</w:t>
      </w:r>
      <w:r w:rsidRPr="008F099D">
        <w:rPr>
          <w:color w:val="0D0D0D"/>
          <w:shd w:val="clear" w:color="auto" w:fill="FFFFFF"/>
        </w:rPr>
        <w:t>也被称为优先水合，因为共溶剂的排除表明反应物对水有更高的亲和力。负值的</w:t>
      </w:r>
      <w:r w:rsidRPr="00EB5D43">
        <w:rPr>
          <w:i/>
          <w:iCs/>
          <w:color w:val="0D0D0D"/>
          <w:shd w:val="clear" w:color="auto" w:fill="FFFFFF"/>
        </w:rPr>
        <w:t>Γ</w:t>
      </w:r>
      <w:r w:rsidRPr="008F099D">
        <w:rPr>
          <w:color w:val="0D0D0D"/>
          <w:shd w:val="clear" w:color="auto" w:fill="FFFFFF"/>
        </w:rPr>
        <w:t>表明，在反应物的局部溶剂领域中，共溶剂的浓度高于体积溶剂领域，反应物对共溶剂有更高的亲和力</w:t>
      </w:r>
      <w:r w:rsidR="00F7615A" w:rsidRPr="003F57B5">
        <w:rPr>
          <w:noProof/>
          <w:sz w:val="21"/>
          <w:szCs w:val="16"/>
          <w:vertAlign w:val="superscript"/>
        </w:rPr>
        <w:fldChar w:fldCharType="begin">
          <w:fldData xml:space="preserve">PEVuZE5vdGU+PENpdGU+PEF1dGhvcj5LYW5nPC9BdXRob3I+PFllYXI+MjAwNzwvWWVhcj48UmVj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</w:fldData>
        </w:fldChar>
      </w:r>
      <w:r w:rsidR="00F7615A" w:rsidRPr="003F57B5">
        <w:rPr>
          <w:noProof/>
          <w:sz w:val="21"/>
          <w:szCs w:val="16"/>
          <w:vertAlign w:val="superscript"/>
        </w:rPr>
        <w:instrText xml:space="preserve"> ADDIN EN.CITE </w:instrText>
      </w:r>
      <w:r w:rsidR="00F7615A" w:rsidRPr="003F57B5">
        <w:rPr>
          <w:noProof/>
          <w:sz w:val="21"/>
          <w:szCs w:val="16"/>
          <w:vertAlign w:val="superscript"/>
        </w:rPr>
        <w:fldChar w:fldCharType="begin">
          <w:fldData xml:space="preserve">PEVuZE5vdGU+PENpdGU+PEF1dGhvcj5LYW5nPC9BdXRob3I+PFllYXI+MjAwNzwvWWVhcj48UmVj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</w:fldData>
        </w:fldChar>
      </w:r>
      <w:r w:rsidR="00F7615A" w:rsidRPr="003F57B5">
        <w:rPr>
          <w:noProof/>
          <w:sz w:val="21"/>
          <w:szCs w:val="16"/>
          <w:vertAlign w:val="superscript"/>
        </w:rPr>
        <w:instrText xml:space="preserve"> ADDIN EN.CITE.DATA </w:instrText>
      </w:r>
      <w:r w:rsidR="00F7615A" w:rsidRPr="003F57B5">
        <w:rPr>
          <w:noProof/>
          <w:sz w:val="21"/>
          <w:szCs w:val="16"/>
          <w:vertAlign w:val="superscript"/>
        </w:rPr>
      </w:r>
      <w:r w:rsidR="00F7615A" w:rsidRPr="003F57B5">
        <w:rPr>
          <w:noProof/>
          <w:sz w:val="21"/>
          <w:szCs w:val="16"/>
          <w:vertAlign w:val="superscript"/>
        </w:rPr>
        <w:fldChar w:fldCharType="end"/>
      </w:r>
      <w:r w:rsidR="00F7615A" w:rsidRPr="003F57B5">
        <w:rPr>
          <w:noProof/>
          <w:sz w:val="21"/>
          <w:szCs w:val="16"/>
          <w:vertAlign w:val="superscript"/>
        </w:rPr>
      </w:r>
      <w:r w:rsidR="00F7615A" w:rsidRPr="003F57B5">
        <w:rPr>
          <w:noProof/>
          <w:sz w:val="21"/>
          <w:szCs w:val="16"/>
          <w:vertAlign w:val="superscript"/>
        </w:rPr>
        <w:fldChar w:fldCharType="separate"/>
      </w:r>
      <w:r w:rsidR="00F7615A" w:rsidRPr="003F57B5">
        <w:rPr>
          <w:noProof/>
          <w:sz w:val="21"/>
          <w:szCs w:val="16"/>
          <w:vertAlign w:val="superscript"/>
        </w:rPr>
        <w:t>[20-23]</w:t>
      </w:r>
      <w:r w:rsidR="00F7615A" w:rsidRPr="003F57B5">
        <w:rPr>
          <w:noProof/>
          <w:sz w:val="21"/>
          <w:szCs w:val="16"/>
          <w:vertAlign w:val="superscript"/>
        </w:rPr>
        <w:fldChar w:fldCharType="end"/>
      </w:r>
      <w:r w:rsidR="008628D9">
        <w:rPr>
          <w:rFonts w:hint="eastAsia"/>
          <w:sz w:val="21"/>
          <w:szCs w:val="21"/>
        </w:rPr>
        <w:t>。</w:t>
      </w:r>
    </w:p>
    <w:p w14:paraId="3696FC4E" w14:textId="24179456" w:rsidR="003A20E7" w:rsidRPr="008F099D" w:rsidRDefault="003A20E7">
      <w:pPr>
        <w:ind w:firstLine="480"/>
        <w:rPr>
          <w:color w:val="0D0D0D"/>
          <w:shd w:val="clear" w:color="auto" w:fill="FFFFFF"/>
        </w:rPr>
      </w:pPr>
      <w:r w:rsidRPr="008F099D">
        <w:rPr>
          <w:color w:val="0D0D0D"/>
          <w:shd w:val="clear" w:color="auto" w:fill="FFFFFF"/>
        </w:rPr>
        <w:t>平均反应物</w:t>
      </w:r>
      <w:r w:rsidRPr="008F099D">
        <w:rPr>
          <w:color w:val="0D0D0D"/>
          <w:shd w:val="clear" w:color="auto" w:fill="FFFFFF"/>
        </w:rPr>
        <w:t>-</w:t>
      </w:r>
      <w:r w:rsidRPr="008F099D">
        <w:rPr>
          <w:color w:val="0D0D0D"/>
          <w:shd w:val="clear" w:color="auto" w:fill="FFFFFF"/>
        </w:rPr>
        <w:t>水氢键寿命</w:t>
      </w:r>
      <w:r w:rsidRPr="00EB5D43">
        <w:rPr>
          <w:i/>
          <w:iCs/>
          <w:color w:val="0D0D0D"/>
          <w:shd w:val="clear" w:color="auto" w:fill="FFFFFF"/>
        </w:rPr>
        <w:t>τ</w:t>
      </w:r>
      <w:r w:rsidR="00BA17DD" w:rsidRPr="00BA17DD">
        <w:rPr>
          <w:rFonts w:hint="eastAsia"/>
          <w:iCs/>
          <w:color w:val="0D0D0D"/>
          <w:shd w:val="clear" w:color="auto" w:fill="FFFFFF"/>
          <w:rPrChange w:id="10" w:author="PC" w:date="2024-03-06T17:01:00Z">
            <w:rPr>
              <w:rFonts w:hint="eastAsia"/>
              <w:i/>
              <w:iCs/>
              <w:color w:val="0D0D0D"/>
              <w:shd w:val="clear" w:color="auto" w:fill="FFFFFF"/>
            </w:rPr>
          </w:rPrChange>
        </w:rPr>
        <w:t>作</w:t>
      </w:r>
      <w:r w:rsidRPr="008F099D">
        <w:rPr>
          <w:color w:val="0D0D0D"/>
          <w:shd w:val="clear" w:color="auto" w:fill="FFFFFF"/>
        </w:rPr>
        <w:t>为</w:t>
      </w:r>
      <w:r w:rsidR="00BA17DD">
        <w:rPr>
          <w:rFonts w:hint="eastAsia"/>
          <w:color w:val="0D0D0D"/>
          <w:shd w:val="clear" w:color="auto" w:fill="FFFFFF"/>
        </w:rPr>
        <w:t>另一</w:t>
      </w:r>
      <w:r w:rsidRPr="008F099D">
        <w:rPr>
          <w:color w:val="0D0D0D"/>
          <w:shd w:val="clear" w:color="auto" w:fill="FFFFFF"/>
        </w:rPr>
        <w:t>个描述符</w:t>
      </w:r>
      <w:r w:rsidR="00BA17DD">
        <w:rPr>
          <w:rFonts w:hint="eastAsia"/>
          <w:color w:val="0D0D0D"/>
          <w:shd w:val="clear" w:color="auto" w:fill="FFFFFF"/>
        </w:rPr>
        <w:t>（如式</w:t>
      </w:r>
      <w:r w:rsidR="00BA17DD">
        <w:rPr>
          <w:rFonts w:hint="eastAsia"/>
          <w:color w:val="0D0D0D"/>
          <w:shd w:val="clear" w:color="auto" w:fill="FFFFFF"/>
        </w:rPr>
        <w:t>2</w:t>
      </w:r>
      <w:r w:rsidR="00BA17DD">
        <w:rPr>
          <w:color w:val="0D0D0D"/>
          <w:shd w:val="clear" w:color="auto" w:fill="FFFFFF"/>
        </w:rPr>
        <w:t>-6</w:t>
      </w:r>
      <w:r w:rsidR="00BA17DD">
        <w:rPr>
          <w:rFonts w:hint="eastAsia"/>
          <w:color w:val="0D0D0D"/>
          <w:shd w:val="clear" w:color="auto" w:fill="FFFFFF"/>
        </w:rPr>
        <w:t>所示）</w:t>
      </w:r>
      <w:r w:rsidR="00B7228D">
        <w:rPr>
          <w:rFonts w:hint="eastAsia"/>
          <w:color w:val="0D0D0D"/>
          <w:shd w:val="clear" w:color="auto" w:fill="FFFFFF"/>
        </w:rPr>
        <w:t>，</w:t>
      </w:r>
      <w:r w:rsidRPr="008F099D">
        <w:rPr>
          <w:color w:val="0D0D0D"/>
          <w:shd w:val="clear" w:color="auto" w:fill="FFFFFF"/>
        </w:rPr>
        <w:t>用于</w:t>
      </w:r>
      <w:r w:rsidR="00BA17DD">
        <w:rPr>
          <w:rFonts w:hint="eastAsia"/>
          <w:color w:val="0D0D0D"/>
          <w:shd w:val="clear" w:color="auto" w:fill="FFFFFF"/>
        </w:rPr>
        <w:t>量化</w:t>
      </w:r>
      <w:r w:rsidRPr="008F099D">
        <w:rPr>
          <w:color w:val="0D0D0D"/>
          <w:shd w:val="clear" w:color="auto" w:fill="FFFFFF"/>
        </w:rPr>
        <w:t>混合溶剂体系中水与反应物结合的强度。</w:t>
      </w:r>
      <w:r w:rsidR="009C5914">
        <w:rPr>
          <w:rFonts w:hint="eastAsia"/>
          <w:color w:val="0D0D0D"/>
          <w:shd w:val="clear" w:color="auto" w:fill="FFFFFF"/>
        </w:rPr>
        <w:t>作者团队</w:t>
      </w:r>
      <w:r w:rsidR="007C5806">
        <w:rPr>
          <w:rFonts w:hint="eastAsia"/>
          <w:color w:val="0D0D0D"/>
          <w:shd w:val="clear" w:color="auto" w:fill="FFFFFF"/>
        </w:rPr>
        <w:t>认为</w:t>
      </w:r>
      <w:r w:rsidR="00B7228D">
        <w:rPr>
          <w:rFonts w:hint="eastAsia"/>
          <w:color w:val="0D0D0D"/>
          <w:shd w:val="clear" w:color="auto" w:fill="FFFFFF"/>
        </w:rPr>
        <w:t>，</w:t>
      </w:r>
      <w:r w:rsidR="007C5806">
        <w:rPr>
          <w:rFonts w:hint="eastAsia"/>
          <w:color w:val="0D0D0D"/>
          <w:shd w:val="clear" w:color="auto" w:fill="FFFFFF"/>
        </w:rPr>
        <w:t>如果混合溶剂体系中共溶剂浓度较大，会让</w:t>
      </w:r>
      <w:r w:rsidR="007C5806">
        <w:rPr>
          <w:rFonts w:hint="eastAsia"/>
          <w:color w:val="0D0D0D"/>
          <w:shd w:val="clear" w:color="auto" w:fill="FFFFFF"/>
        </w:rPr>
        <w:t>H</w:t>
      </w:r>
      <w:r w:rsidR="007C5806" w:rsidRPr="00BA17DD">
        <w:rPr>
          <w:color w:val="0D0D0D"/>
          <w:shd w:val="clear" w:color="auto" w:fill="FFFFFF"/>
          <w:vertAlign w:val="subscript"/>
          <w:rPrChange w:id="11" w:author="PC" w:date="2024-03-06T17:01:00Z">
            <w:rPr>
              <w:color w:val="0D0D0D"/>
              <w:shd w:val="clear" w:color="auto" w:fill="FFFFFF"/>
            </w:rPr>
          </w:rPrChange>
        </w:rPr>
        <w:t>2</w:t>
      </w:r>
      <w:r w:rsidR="007C5806">
        <w:rPr>
          <w:color w:val="0D0D0D"/>
          <w:shd w:val="clear" w:color="auto" w:fill="FFFFFF"/>
        </w:rPr>
        <w:t>O</w:t>
      </w:r>
      <w:r w:rsidR="007C5806">
        <w:rPr>
          <w:rFonts w:hint="eastAsia"/>
          <w:color w:val="0D0D0D"/>
          <w:shd w:val="clear" w:color="auto" w:fill="FFFFFF"/>
        </w:rPr>
        <w:t>分子在反应物周围聚集，使得</w:t>
      </w:r>
      <w:r w:rsidRPr="008F099D">
        <w:rPr>
          <w:color w:val="0D0D0D"/>
          <w:shd w:val="clear" w:color="auto" w:fill="FFFFFF"/>
        </w:rPr>
        <w:t>水与反应物之间的氢键</w:t>
      </w:r>
      <w:r w:rsidR="007C5806">
        <w:rPr>
          <w:rFonts w:hint="eastAsia"/>
          <w:color w:val="0D0D0D"/>
          <w:shd w:val="clear" w:color="auto" w:fill="FFFFFF"/>
        </w:rPr>
        <w:t>保持时间更长，</w:t>
      </w:r>
      <w:r w:rsidR="00AB38D7">
        <w:rPr>
          <w:rFonts w:hint="eastAsia"/>
          <w:color w:val="0D0D0D"/>
          <w:shd w:val="clear" w:color="auto" w:fill="FFFFFF"/>
        </w:rPr>
        <w:t>这</w:t>
      </w:r>
      <w:r w:rsidR="007C5806">
        <w:rPr>
          <w:rFonts w:hint="eastAsia"/>
          <w:color w:val="0D0D0D"/>
          <w:shd w:val="clear" w:color="auto" w:fill="FFFFFF"/>
        </w:rPr>
        <w:t>有效地降低了反应的</w:t>
      </w:r>
      <w:r w:rsidRPr="008F099D">
        <w:rPr>
          <w:color w:val="0D0D0D"/>
          <w:shd w:val="clear" w:color="auto" w:fill="FFFFFF"/>
        </w:rPr>
        <w:t>过渡态</w:t>
      </w:r>
      <w:r w:rsidR="007C5806">
        <w:rPr>
          <w:rFonts w:hint="eastAsia"/>
          <w:color w:val="0D0D0D"/>
          <w:shd w:val="clear" w:color="auto" w:fill="FFFFFF"/>
        </w:rPr>
        <w:t>能垒</w:t>
      </w:r>
      <w:r w:rsidR="00AB38D7">
        <w:rPr>
          <w:rFonts w:hint="eastAsia"/>
          <w:color w:val="0D0D0D"/>
          <w:shd w:val="clear" w:color="auto" w:fill="FFFFFF"/>
        </w:rPr>
        <w:t>，</w:t>
      </w:r>
      <w:r w:rsidR="007C5806">
        <w:rPr>
          <w:rFonts w:hint="eastAsia"/>
          <w:color w:val="0D0D0D"/>
          <w:shd w:val="clear" w:color="auto" w:fill="FFFFFF"/>
        </w:rPr>
        <w:t>并提高了</w:t>
      </w:r>
      <w:r w:rsidRPr="008F099D">
        <w:rPr>
          <w:color w:val="0D0D0D"/>
          <w:shd w:val="clear" w:color="auto" w:fill="FFFFFF"/>
        </w:rPr>
        <w:t>反应速率</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&lt;EndNote&gt;&lt;Cite&gt;&lt;Author&gt;Sutton&lt;/Author&gt;&lt;Year&gt;2012&lt;/Year&gt;&lt;RecNum&gt;25&lt;/RecNum&gt;&lt;DisplayText&gt;&lt;style face="superscript"&gt;[24, 25]&lt;/style&gt;&lt;/DisplayText&gt;&lt;record&gt;&lt;rec-number&gt;25&lt;/rec-number&gt;&lt;foreign-keys&gt;&lt;key app="EN" db-id="5vd9ds0vmvs2pqezzz1x5rpd5rxtsfw5esw0" timestamp="1709569224"&gt;25&lt;/key&gt;&lt;/foreign-keys&gt;&lt;ref-type name="Journal Article"&gt;17&lt;/ref-type&gt;&lt;contributors&gt;&lt;authors&gt;&lt;author&gt;Sutton, Jonathan E&lt;/author&gt;&lt;author&gt;Vlachos, Dionisios G %J ACS Catalysis&lt;/author&gt;&lt;/authors&gt;&lt;/contributors&gt;&lt;titles&gt;&lt;title&gt;A theoretical and computational analysis of linear free energy relations for the estimation of activation energies&lt;/title&gt;&lt;/titles&gt;&lt;pages&gt;1624-1634&lt;/pages&gt;&lt;volume&gt;2&lt;/volume&gt;&lt;number&gt;8&lt;/number&gt;&lt;dates&gt;&lt;year&gt;2012&lt;/year&gt;&lt;/dates&gt;&lt;isbn&gt;2155-5435&lt;/isbn&gt;&lt;urls&gt;&lt;/urls&gt;&lt;/record&gt;&lt;/Cite&gt;&lt;Cite&gt;&lt;Author&gt;Wang&lt;/Author&gt;&lt;Year&gt;2011&lt;/Year&gt;&lt;RecNum&gt;26&lt;/RecNum&gt;&lt;record&gt;&lt;rec-number&gt;26&lt;/rec-number&gt;&lt;foreign-keys&gt;&lt;key app="EN" db-id="5vd9ds0vmvs2pqezzz1x5rpd5rxtsfw5esw0" timestamp="1709569266"&gt;26&lt;/key&gt;&lt;/foreign-keys&gt;&lt;ref-type name="Journal Article"&gt;17&lt;/ref-type&gt;&lt;contributors&gt;&lt;authors&gt;&lt;author&gt;Wang, Shengguang&lt;/author&gt;&lt;author&gt;Petzold, V&lt;/author&gt;&lt;author&gt;Tripkovic, Vladimir&lt;/author&gt;&lt;author&gt;Kleis, Jesper&lt;/author&gt;&lt;author&gt;Howalt, Jakob Geelmuyden&lt;/author&gt;&lt;author&gt;Skulason, Egill&lt;/author&gt;&lt;author&gt;Fernández, EM&lt;/author&gt;&lt;author&gt;Hvolbæk, B&lt;/author&gt;&lt;author&gt;Jones, Glenn&lt;/author&gt;&lt;author&gt;Toftelund, Anja %J Physical Chemistry Chemical Physics&lt;/author&gt;&lt;/authors&gt;&lt;/contributors&gt;&lt;titles&gt;&lt;title&gt;Universal transition state scaling relations for (de) hydrogenation over transition metals&lt;/title&gt;&lt;/titles&gt;&lt;pages&gt;20760-20765&lt;/pages&gt;&lt;volume&gt;13&lt;/volume&gt;&lt;number&gt;46&lt;/number&gt;&lt;dates&gt;&lt;year&gt;2011&lt;/year&gt;&lt;/dates&gt;&lt;urls&gt;&lt;/urls&gt;&lt;/record&gt;&lt;/Cite&gt;&lt;/EndNote&gt;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[24, 25]</w:t>
      </w:r>
      <w:r w:rsidR="00F7615A" w:rsidRPr="003F57B5">
        <w:rPr>
          <w:noProof/>
          <w:sz w:val="21"/>
          <w:szCs w:val="16"/>
          <w:vertAlign w:val="superscript"/>
        </w:rPr>
        <w:fldChar w:fldCharType="end"/>
      </w:r>
      <w:r w:rsidRPr="008F099D">
        <w:rPr>
          <w:color w:val="0D0D0D"/>
          <w:shd w:val="clear" w:color="auto" w:fill="FFFFFF"/>
        </w:rPr>
        <w:t>。</w:t>
      </w:r>
    </w:p>
    <w:p w14:paraId="595A2037" w14:textId="62F0AC03" w:rsidR="003A20E7" w:rsidRPr="008F099D" w:rsidRDefault="001559A8" w:rsidP="001559A8">
      <w:pPr>
        <w:ind w:firstLine="420"/>
        <w:rPr>
          <w:iCs/>
          <w:color w:val="0D0D0D"/>
          <w:sz w:val="21"/>
          <w:szCs w:val="21"/>
          <w:shd w:val="clear" w:color="auto" w:fill="FFFFFF"/>
        </w:rPr>
      </w:pPr>
      <m:oMath>
        <m:r>
          <w:rPr>
            <w:rFonts w:ascii="Cambria Math" w:hAnsi="Cambria Math"/>
            <w:color w:val="0D0D0D"/>
            <w:sz w:val="21"/>
            <w:szCs w:val="21"/>
            <w:shd w:val="clear" w:color="auto" w:fill="FFFFFF"/>
          </w:rPr>
          <m:t>τ=</m:t>
        </m:r>
        <m:f>
          <m:fPr>
            <m:ctrlPr>
              <w:rPr>
                <w:rFonts w:ascii="Cambria Math" w:hAnsi="Cambria Math"/>
                <w:i/>
                <w:color w:val="0D0D0D"/>
                <w:sz w:val="21"/>
                <w:szCs w:val="21"/>
                <w:shd w:val="clear" w:color="auto" w:fill="FFFFFF"/>
              </w:rPr>
            </m:ctrlPr>
          </m:fPr>
          <m:num>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τ</m:t>
                </m:r>
              </m:e>
              <m:sub>
                <m:r>
                  <w:rPr>
                    <w:rFonts w:ascii="Cambria Math" w:hAnsi="Cambria Math"/>
                    <w:color w:val="0D0D0D"/>
                    <w:sz w:val="21"/>
                    <w:szCs w:val="21"/>
                    <w:shd w:val="clear" w:color="auto" w:fill="FFFFFF"/>
                  </w:rPr>
                  <m:t>HB,org</m:t>
                </m:r>
              </m:sub>
            </m:sSub>
          </m:num>
          <m:den>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τ</m:t>
                </m:r>
              </m:e>
              <m:sub>
                <m:r>
                  <w:rPr>
                    <w:rFonts w:ascii="Cambria Math" w:hAnsi="Cambria Math"/>
                    <w:color w:val="0D0D0D"/>
                    <w:sz w:val="21"/>
                    <w:szCs w:val="21"/>
                    <w:shd w:val="clear" w:color="auto" w:fill="FFFFFF"/>
                  </w:rPr>
                  <m:t>HB,</m:t>
                </m:r>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H</m:t>
                    </m:r>
                  </m:e>
                  <m:sub>
                    <m:r>
                      <w:rPr>
                        <w:rFonts w:ascii="Cambria Math" w:hAnsi="Cambria Math"/>
                        <w:color w:val="0D0D0D"/>
                        <w:sz w:val="21"/>
                        <w:szCs w:val="21"/>
                        <w:shd w:val="clear" w:color="auto" w:fill="FFFFFF"/>
                      </w:rPr>
                      <m:t>2</m:t>
                    </m:r>
                  </m:sub>
                </m:sSub>
                <m:r>
                  <w:rPr>
                    <w:rFonts w:ascii="Cambria Math" w:hAnsi="Cambria Math"/>
                    <w:color w:val="0D0D0D"/>
                    <w:sz w:val="21"/>
                    <w:szCs w:val="21"/>
                    <w:shd w:val="clear" w:color="auto" w:fill="FFFFFF"/>
                  </w:rPr>
                  <m:t>O</m:t>
                </m:r>
              </m:sub>
            </m:sSub>
          </m:den>
        </m:f>
      </m:oMath>
      <w:r w:rsidRPr="008F099D">
        <w:rPr>
          <w:i/>
          <w:color w:val="0D0D0D"/>
          <w:sz w:val="21"/>
          <w:szCs w:val="21"/>
          <w:shd w:val="clear" w:color="auto" w:fill="FFFFFF"/>
        </w:rPr>
        <w:t xml:space="preserve">  </w:t>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B06485">
        <w:rPr>
          <w:iCs/>
          <w:color w:val="0D0D0D"/>
          <w:sz w:val="21"/>
          <w:szCs w:val="21"/>
          <w:shd w:val="clear" w:color="auto" w:fill="FFFFFF"/>
        </w:rPr>
        <w:t>（</w:t>
      </w:r>
      <w:r w:rsidR="00094092" w:rsidRPr="008F099D">
        <w:rPr>
          <w:iCs/>
          <w:color w:val="0D0D0D"/>
          <w:sz w:val="21"/>
          <w:szCs w:val="21"/>
          <w:shd w:val="clear" w:color="auto" w:fill="FFFFFF"/>
        </w:rPr>
        <w:t>2-6</w:t>
      </w:r>
      <w:r w:rsidR="00B06485">
        <w:rPr>
          <w:iCs/>
          <w:color w:val="0D0D0D"/>
          <w:sz w:val="21"/>
          <w:szCs w:val="21"/>
          <w:shd w:val="clear" w:color="auto" w:fill="FFFFFF"/>
        </w:rPr>
        <w:t>）</w:t>
      </w:r>
    </w:p>
    <w:p w14:paraId="7192BCB0" w14:textId="53E3009D" w:rsidR="003A20E7" w:rsidRPr="008F099D" w:rsidRDefault="003A20E7" w:rsidP="001B14B6">
      <w:pPr>
        <w:ind w:firstLine="480"/>
        <w:rPr>
          <w:color w:val="0D0D0D"/>
          <w:shd w:val="clear" w:color="auto" w:fill="FFFFFF"/>
        </w:rPr>
      </w:pPr>
      <w:r w:rsidRPr="008F099D">
        <w:rPr>
          <w:color w:val="0D0D0D"/>
          <w:shd w:val="clear" w:color="auto" w:fill="FFFFFF"/>
        </w:rPr>
        <w:t>实验观察到随着共溶剂分数的增加，反应物在</w:t>
      </w:r>
      <w:r w:rsidR="00334051">
        <w:rPr>
          <w:rFonts w:hint="eastAsia"/>
          <w:color w:val="0D0D0D"/>
          <w:shd w:val="clear" w:color="auto" w:fill="FFFFFF"/>
        </w:rPr>
        <w:t>任何</w:t>
      </w:r>
      <w:r w:rsidRPr="008F099D">
        <w:rPr>
          <w:color w:val="0D0D0D"/>
          <w:shd w:val="clear" w:color="auto" w:fill="FFFFFF"/>
        </w:rPr>
        <w:t>共溶剂环境中的氢键寿命比率</w:t>
      </w:r>
      <w:r w:rsidR="00334051">
        <w:rPr>
          <w:rFonts w:hint="eastAsia"/>
          <w:color w:val="0D0D0D"/>
          <w:shd w:val="clear" w:color="auto" w:fill="FFFFFF"/>
        </w:rPr>
        <w:t>都</w:t>
      </w:r>
      <w:r w:rsidRPr="008F099D">
        <w:rPr>
          <w:color w:val="0D0D0D"/>
          <w:shd w:val="clear" w:color="auto" w:fill="FFFFFF"/>
        </w:rPr>
        <w:t>单调增加，证实了随着混合物中可用水量的减少，反应物与水之间的氢键结合强度通常增加。</w:t>
      </w:r>
    </w:p>
    <w:p w14:paraId="255D9C8F" w14:textId="359A0FC0" w:rsidR="003A20E7" w:rsidRPr="008F099D" w:rsidRDefault="003A20E7" w:rsidP="001B14B6">
      <w:pPr>
        <w:ind w:firstLine="480"/>
        <w:rPr>
          <w:color w:val="0D0D0D"/>
          <w:shd w:val="clear" w:color="auto" w:fill="FFFFFF"/>
        </w:rPr>
      </w:pPr>
      <w:r w:rsidRPr="008F099D">
        <w:rPr>
          <w:color w:val="0D0D0D"/>
          <w:shd w:val="clear" w:color="auto" w:fill="FFFFFF"/>
        </w:rPr>
        <w:t>可及表面积中羟基占</w:t>
      </w:r>
      <w:r w:rsidR="00AB38D7">
        <w:rPr>
          <w:rFonts w:hint="eastAsia"/>
          <w:color w:val="0D0D0D"/>
          <w:shd w:val="clear" w:color="auto" w:fill="FFFFFF"/>
        </w:rPr>
        <w:t>比</w:t>
      </w:r>
      <w:r w:rsidRPr="00EB5D43">
        <w:rPr>
          <w:i/>
          <w:iCs/>
          <w:color w:val="0D0D0D"/>
          <w:shd w:val="clear" w:color="auto" w:fill="FFFFFF"/>
        </w:rPr>
        <w:t>δ</w:t>
      </w:r>
      <w:r w:rsidR="00AB38D7" w:rsidRPr="00AB38D7">
        <w:rPr>
          <w:rFonts w:hint="eastAsia"/>
          <w:color w:val="0D0D0D"/>
          <w:shd w:val="clear" w:color="auto" w:fill="FFFFFF"/>
        </w:rPr>
        <w:t>来</w:t>
      </w:r>
      <w:r w:rsidR="00E421A1">
        <w:rPr>
          <w:rFonts w:hint="eastAsia"/>
          <w:color w:val="0D0D0D"/>
          <w:shd w:val="clear" w:color="auto" w:fill="FFFFFF"/>
        </w:rPr>
        <w:t>表示</w:t>
      </w:r>
      <w:r w:rsidRPr="008F099D">
        <w:rPr>
          <w:color w:val="0D0D0D"/>
          <w:shd w:val="clear" w:color="auto" w:fill="FFFFFF"/>
        </w:rPr>
        <w:t>反应物分子中</w:t>
      </w:r>
      <w:r w:rsidR="00B06485">
        <w:rPr>
          <w:color w:val="0D0D0D"/>
          <w:shd w:val="clear" w:color="auto" w:fill="FFFFFF"/>
        </w:rPr>
        <w:t>（</w:t>
      </w:r>
      <w:r w:rsidRPr="008F099D">
        <w:rPr>
          <w:color w:val="0D0D0D"/>
          <w:shd w:val="clear" w:color="auto" w:fill="FFFFFF"/>
        </w:rPr>
        <w:t>N</w:t>
      </w:r>
      <w:r w:rsidRPr="008F099D">
        <w:rPr>
          <w:color w:val="0D0D0D"/>
          <w:shd w:val="clear" w:color="auto" w:fill="FFFFFF"/>
        </w:rPr>
        <w:t>）羟基占据的可及表面积除以分子中</w:t>
      </w:r>
      <w:r w:rsidR="00B06485">
        <w:rPr>
          <w:color w:val="0D0D0D"/>
          <w:shd w:val="clear" w:color="auto" w:fill="FFFFFF"/>
        </w:rPr>
        <w:t>（</w:t>
      </w:r>
      <w:r w:rsidRPr="008F099D">
        <w:rPr>
          <w:color w:val="0D0D0D"/>
          <w:shd w:val="clear" w:color="auto" w:fill="FFFFFF"/>
        </w:rPr>
        <w:t>M</w:t>
      </w:r>
      <w:r w:rsidRPr="008F099D">
        <w:rPr>
          <w:color w:val="0D0D0D"/>
          <w:shd w:val="clear" w:color="auto" w:fill="FFFFFF"/>
        </w:rPr>
        <w:t>）总原子占据的表面积，公式为：</w:t>
      </w:r>
    </w:p>
    <w:p w14:paraId="134BCDBA" w14:textId="1B3FF8A0" w:rsidR="003A20E7" w:rsidRPr="008F099D" w:rsidRDefault="00094092" w:rsidP="00094092">
      <w:pPr>
        <w:ind w:firstLine="420"/>
        <w:rPr>
          <w:color w:val="0D0D0D"/>
          <w:sz w:val="21"/>
          <w:szCs w:val="16"/>
          <w:shd w:val="clear" w:color="auto" w:fill="FFFFFF"/>
        </w:rPr>
      </w:pPr>
      <m:oMath>
        <m:r>
          <w:rPr>
            <w:rFonts w:ascii="Cambria Math" w:hAnsi="Cambria Math"/>
            <w:color w:val="0D0D0D"/>
            <w:sz w:val="21"/>
            <w:szCs w:val="16"/>
            <w:shd w:val="clear" w:color="auto" w:fill="FFFFFF"/>
          </w:rPr>
          <m:t>δ=</m:t>
        </m:r>
        <m:f>
          <m:fPr>
            <m:ctrlPr>
              <w:rPr>
                <w:rFonts w:ascii="Cambria Math" w:hAnsi="Cambria Math"/>
                <w:i/>
                <w:color w:val="0D0D0D"/>
                <w:sz w:val="21"/>
                <w:szCs w:val="16"/>
                <w:shd w:val="clear" w:color="auto" w:fill="FFFFFF"/>
              </w:rPr>
            </m:ctrlPr>
          </m:fPr>
          <m:num>
            <m:nary>
              <m:naryPr>
                <m:chr m:val="∑"/>
                <m:limLoc m:val="undOvr"/>
                <m:ctrlPr>
                  <w:rPr>
                    <w:rFonts w:ascii="Cambria Math" w:hAnsi="Cambria Math"/>
                    <w:i/>
                    <w:color w:val="0D0D0D"/>
                    <w:sz w:val="21"/>
                    <w:szCs w:val="16"/>
                    <w:shd w:val="clear" w:color="auto" w:fill="FFFFFF"/>
                  </w:rPr>
                </m:ctrlPr>
              </m:naryPr>
              <m:sub>
                <m:r>
                  <w:rPr>
                    <w:rFonts w:ascii="Cambria Math" w:hAnsi="Cambria Math"/>
                    <w:color w:val="0D0D0D"/>
                    <w:sz w:val="21"/>
                    <w:szCs w:val="16"/>
                    <w:shd w:val="clear" w:color="auto" w:fill="FFFFFF"/>
                  </w:rPr>
                  <m:t>K=1</m:t>
                </m:r>
              </m:sub>
              <m:sup>
                <m:r>
                  <w:rPr>
                    <w:rFonts w:ascii="Cambria Math" w:hAnsi="Cambria Math"/>
                    <w:color w:val="0D0D0D"/>
                    <w:sz w:val="21"/>
                    <w:szCs w:val="16"/>
                    <w:shd w:val="clear" w:color="auto" w:fill="FFFFFF"/>
                  </w:rPr>
                  <m:t>N</m:t>
                </m:r>
              </m:sup>
              <m:e>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ASA</m:t>
                    </m:r>
                  </m:e>
                  <m:sub>
                    <m:r>
                      <w:rPr>
                        <w:rFonts w:ascii="Cambria Math" w:hAnsi="Cambria Math"/>
                        <w:color w:val="0D0D0D"/>
                        <w:sz w:val="21"/>
                        <w:szCs w:val="16"/>
                        <w:shd w:val="clear" w:color="auto" w:fill="FFFFFF"/>
                      </w:rPr>
                      <m:t>OH,k</m:t>
                    </m:r>
                  </m:sub>
                </m:sSub>
              </m:e>
            </m:nary>
          </m:num>
          <m:den>
            <m:nary>
              <m:naryPr>
                <m:chr m:val="∑"/>
                <m:limLoc m:val="undOvr"/>
                <m:ctrlPr>
                  <w:rPr>
                    <w:rFonts w:ascii="Cambria Math" w:hAnsi="Cambria Math"/>
                    <w:i/>
                    <w:color w:val="0D0D0D"/>
                    <w:sz w:val="21"/>
                    <w:szCs w:val="16"/>
                    <w:shd w:val="clear" w:color="auto" w:fill="FFFFFF"/>
                  </w:rPr>
                </m:ctrlPr>
              </m:naryPr>
              <m:sub>
                <m:r>
                  <w:rPr>
                    <w:rFonts w:ascii="Cambria Math" w:hAnsi="Cambria Math"/>
                    <w:color w:val="0D0D0D"/>
                    <w:sz w:val="21"/>
                    <w:szCs w:val="16"/>
                    <w:shd w:val="clear" w:color="auto" w:fill="FFFFFF"/>
                  </w:rPr>
                  <m:t>l=1</m:t>
                </m:r>
              </m:sub>
              <m:sup>
                <m:r>
                  <w:rPr>
                    <w:rFonts w:ascii="Cambria Math" w:hAnsi="Cambria Math"/>
                    <w:color w:val="0D0D0D"/>
                    <w:sz w:val="21"/>
                    <w:szCs w:val="16"/>
                    <w:shd w:val="clear" w:color="auto" w:fill="FFFFFF"/>
                  </w:rPr>
                  <m:t>M</m:t>
                </m:r>
              </m:sup>
              <m:e>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ASA</m:t>
                    </m:r>
                  </m:e>
                  <m:sub>
                    <m:r>
                      <w:rPr>
                        <w:rFonts w:ascii="Cambria Math" w:hAnsi="Cambria Math"/>
                        <w:color w:val="0D0D0D"/>
                        <w:sz w:val="21"/>
                        <w:szCs w:val="16"/>
                        <w:shd w:val="clear" w:color="auto" w:fill="FFFFFF"/>
                      </w:rPr>
                      <m:t>l</m:t>
                    </m:r>
                  </m:sub>
                </m:sSub>
              </m:e>
            </m:nary>
          </m:den>
        </m:f>
      </m:oMath>
      <w:r w:rsidRPr="008F099D">
        <w:rPr>
          <w:color w:val="0D0D0D"/>
          <w:sz w:val="21"/>
          <w:szCs w:val="16"/>
          <w:shd w:val="clear" w:color="auto" w:fill="FFFFFF"/>
        </w:rPr>
        <w:t xml:space="preserve"> </w:t>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00B06485">
        <w:rPr>
          <w:color w:val="0D0D0D"/>
          <w:sz w:val="21"/>
          <w:szCs w:val="16"/>
          <w:shd w:val="clear" w:color="auto" w:fill="FFFFFF"/>
        </w:rPr>
        <w:t>（</w:t>
      </w:r>
      <w:r w:rsidRPr="008F099D">
        <w:rPr>
          <w:color w:val="0D0D0D"/>
          <w:sz w:val="21"/>
          <w:szCs w:val="16"/>
          <w:shd w:val="clear" w:color="auto" w:fill="FFFFFF"/>
        </w:rPr>
        <w:t>2-7</w:t>
      </w:r>
      <w:r w:rsidR="00B06485">
        <w:rPr>
          <w:color w:val="0D0D0D"/>
          <w:sz w:val="21"/>
          <w:szCs w:val="16"/>
          <w:shd w:val="clear" w:color="auto" w:fill="FFFFFF"/>
        </w:rPr>
        <w:t>）</w:t>
      </w:r>
    </w:p>
    <w:p w14:paraId="5E201FC0" w14:textId="652440AC" w:rsidR="003A20E7" w:rsidRPr="008F099D" w:rsidRDefault="003A20E7" w:rsidP="001B14B6">
      <w:pPr>
        <w:ind w:firstLine="480"/>
        <w:rPr>
          <w:color w:val="0D0D0D"/>
          <w:shd w:val="clear" w:color="auto" w:fill="FFFFFF"/>
        </w:rPr>
      </w:pPr>
      <w:r w:rsidRPr="008F099D">
        <w:rPr>
          <w:color w:val="0D0D0D"/>
          <w:shd w:val="clear" w:color="auto" w:fill="FFFFFF"/>
        </w:rPr>
        <w:t>将这个无量纲的</w:t>
      </w:r>
      <w:proofErr w:type="gramStart"/>
      <w:r w:rsidRPr="008F099D">
        <w:rPr>
          <w:color w:val="0D0D0D"/>
          <w:shd w:val="clear" w:color="auto" w:fill="FFFFFF"/>
        </w:rPr>
        <w:t>量解释</w:t>
      </w:r>
      <w:proofErr w:type="gramEnd"/>
      <w:r w:rsidRPr="008F099D">
        <w:rPr>
          <w:color w:val="0D0D0D"/>
          <w:shd w:val="clear" w:color="auto" w:fill="FFFFFF"/>
        </w:rPr>
        <w:t>为</w:t>
      </w:r>
      <w:r w:rsidR="009C5914" w:rsidRPr="008F099D">
        <w:rPr>
          <w:color w:val="0D0D0D"/>
          <w:shd w:val="clear" w:color="auto" w:fill="FFFFFF"/>
        </w:rPr>
        <w:t>定性</w:t>
      </w:r>
      <w:r w:rsidRPr="008F099D">
        <w:rPr>
          <w:color w:val="0D0D0D"/>
          <w:shd w:val="clear" w:color="auto" w:fill="FFFFFF"/>
        </w:rPr>
        <w:t>反应物</w:t>
      </w:r>
      <w:r w:rsidR="009C5914">
        <w:rPr>
          <w:rFonts w:hint="eastAsia"/>
          <w:color w:val="0D0D0D"/>
          <w:shd w:val="clear" w:color="auto" w:fill="FFFFFF"/>
        </w:rPr>
        <w:t>分子</w:t>
      </w:r>
      <w:r w:rsidRPr="008F099D">
        <w:rPr>
          <w:color w:val="0D0D0D"/>
          <w:shd w:val="clear" w:color="auto" w:fill="FFFFFF"/>
        </w:rPr>
        <w:t>亲水性的一种描述符，通过其分子大小进行归一化；较大的</w:t>
      </w:r>
      <w:r w:rsidRPr="00EB5D43">
        <w:rPr>
          <w:i/>
          <w:iCs/>
          <w:color w:val="0D0D0D"/>
          <w:shd w:val="clear" w:color="auto" w:fill="FFFFFF"/>
        </w:rPr>
        <w:t>δ</w:t>
      </w:r>
      <w:r w:rsidRPr="008F099D">
        <w:rPr>
          <w:color w:val="0D0D0D"/>
          <w:shd w:val="clear" w:color="auto" w:fill="FFFFFF"/>
        </w:rPr>
        <w:t>值表示更具亲水性的分子。</w:t>
      </w:r>
    </w:p>
    <w:p w14:paraId="116EF806" w14:textId="77777777" w:rsidR="003A20E7" w:rsidRPr="008F099D" w:rsidRDefault="003A20E7" w:rsidP="001B14B6">
      <w:pPr>
        <w:ind w:firstLine="480"/>
        <w:rPr>
          <w:color w:val="0D0D0D"/>
          <w:shd w:val="clear" w:color="auto" w:fill="FFFFFF"/>
        </w:rPr>
      </w:pPr>
      <w:r w:rsidRPr="008F099D">
        <w:rPr>
          <w:color w:val="0D0D0D"/>
          <w:shd w:val="clear" w:color="auto" w:fill="FFFFFF"/>
        </w:rPr>
        <w:t>将这三个描述符用线性方法进行连接，得到公式：</w:t>
      </w:r>
    </w:p>
    <w:p w14:paraId="692DA78A" w14:textId="593E450A" w:rsidR="003A20E7" w:rsidRPr="008F099D" w:rsidRDefault="00000000" w:rsidP="008B4E7C">
      <w:pPr>
        <w:ind w:firstLine="420"/>
        <w:rPr>
          <w:iCs/>
          <w:color w:val="0D0D0D"/>
          <w:sz w:val="21"/>
          <w:szCs w:val="16"/>
          <w:shd w:val="clear" w:color="auto" w:fill="FFFFFF"/>
        </w:rPr>
      </w:pP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r>
          <w:rPr>
            <w:rFonts w:ascii="Cambria Math" w:hAnsi="Cambria Math"/>
            <w:color w:val="0D0D0D"/>
            <w:sz w:val="21"/>
            <w:szCs w:val="16"/>
            <w:shd w:val="clear" w:color="auto" w:fill="FFFFFF"/>
          </w:rPr>
          <m:t>=A+B(Γ)+C(τ)+D(δ)</m:t>
        </m:r>
      </m:oMath>
      <w:r w:rsidR="008B4E7C" w:rsidRPr="008F099D">
        <w:rPr>
          <w:i/>
          <w:color w:val="0D0D0D"/>
          <w:sz w:val="21"/>
          <w:szCs w:val="16"/>
          <w:shd w:val="clear" w:color="auto" w:fill="FFFFFF"/>
        </w:rPr>
        <w:t xml:space="preserve"> </w:t>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B06485">
        <w:rPr>
          <w:iCs/>
          <w:color w:val="0D0D0D"/>
          <w:sz w:val="21"/>
          <w:szCs w:val="16"/>
          <w:shd w:val="clear" w:color="auto" w:fill="FFFFFF"/>
        </w:rPr>
        <w:t>（</w:t>
      </w:r>
      <w:r w:rsidR="008B4E7C" w:rsidRPr="008F099D">
        <w:rPr>
          <w:iCs/>
          <w:color w:val="0D0D0D"/>
          <w:sz w:val="21"/>
          <w:szCs w:val="16"/>
          <w:shd w:val="clear" w:color="auto" w:fill="FFFFFF"/>
        </w:rPr>
        <w:t>2-8</w:t>
      </w:r>
      <w:r w:rsidR="00B06485">
        <w:rPr>
          <w:iCs/>
          <w:color w:val="0D0D0D"/>
          <w:sz w:val="21"/>
          <w:szCs w:val="16"/>
          <w:shd w:val="clear" w:color="auto" w:fill="FFFFFF"/>
        </w:rPr>
        <w:t>）</w:t>
      </w:r>
    </w:p>
    <w:p w14:paraId="17813D2A" w14:textId="10F9218D" w:rsidR="003A20E7" w:rsidRPr="008F099D" w:rsidRDefault="003A20E7" w:rsidP="001B14B6">
      <w:pPr>
        <w:ind w:firstLine="480"/>
        <w:rPr>
          <w:color w:val="0D0D0D"/>
          <w:shd w:val="clear" w:color="auto" w:fill="FFFFFF"/>
        </w:rPr>
      </w:pPr>
      <w:r w:rsidRPr="008F099D">
        <w:rPr>
          <w:color w:val="0D0D0D"/>
          <w:shd w:val="clear" w:color="auto" w:fill="FFFFFF"/>
        </w:rPr>
        <w:t>此方法可以得到一个初步的预测结果</w:t>
      </w:r>
      <w:r w:rsidR="00EF3563">
        <w:rPr>
          <w:rFonts w:hint="eastAsia"/>
          <w:color w:val="0D0D0D"/>
          <w:shd w:val="clear" w:color="auto" w:fill="FFFFFF"/>
        </w:rPr>
        <w:t>，</w:t>
      </w:r>
      <w:r w:rsidR="00EF3563">
        <w:rPr>
          <w:color w:val="0D0D0D"/>
          <w:shd w:val="clear" w:color="auto" w:fill="FFFFFF"/>
        </w:rPr>
        <w:t>A</w:t>
      </w:r>
      <w:r w:rsidR="00E421A1">
        <w:rPr>
          <w:rFonts w:hint="eastAsia"/>
          <w:color w:val="0D0D0D"/>
          <w:shd w:val="clear" w:color="auto" w:fill="FFFFFF"/>
        </w:rPr>
        <w:t>、</w:t>
      </w:r>
      <w:r w:rsidR="00EF3563">
        <w:rPr>
          <w:color w:val="0D0D0D"/>
          <w:shd w:val="clear" w:color="auto" w:fill="FFFFFF"/>
        </w:rPr>
        <w:t>B</w:t>
      </w:r>
      <w:r w:rsidR="00E421A1">
        <w:rPr>
          <w:rFonts w:hint="eastAsia"/>
          <w:color w:val="0D0D0D"/>
          <w:shd w:val="clear" w:color="auto" w:fill="FFFFFF"/>
        </w:rPr>
        <w:t>、</w:t>
      </w:r>
      <w:r w:rsidR="00EF3563">
        <w:rPr>
          <w:color w:val="0D0D0D"/>
          <w:shd w:val="clear" w:color="auto" w:fill="FFFFFF"/>
        </w:rPr>
        <w:t>C</w:t>
      </w:r>
      <w:r w:rsidR="00E421A1">
        <w:rPr>
          <w:rFonts w:hint="eastAsia"/>
          <w:color w:val="0D0D0D"/>
          <w:shd w:val="clear" w:color="auto" w:fill="FFFFFF"/>
        </w:rPr>
        <w:t>、</w:t>
      </w:r>
      <w:r w:rsidR="00EF3563">
        <w:rPr>
          <w:color w:val="0D0D0D"/>
          <w:shd w:val="clear" w:color="auto" w:fill="FFFFFF"/>
        </w:rPr>
        <w:t>D</w:t>
      </w:r>
      <w:r w:rsidR="00E421A1">
        <w:rPr>
          <w:rFonts w:hint="eastAsia"/>
          <w:color w:val="0D0D0D"/>
          <w:shd w:val="clear" w:color="auto" w:fill="FFFFFF"/>
        </w:rPr>
        <w:t>代表线性模型</w:t>
      </w:r>
      <w:r w:rsidR="00EF3563">
        <w:rPr>
          <w:rFonts w:hint="eastAsia"/>
          <w:color w:val="0D0D0D"/>
          <w:shd w:val="clear" w:color="auto" w:fill="FFFFFF"/>
        </w:rPr>
        <w:t>。</w:t>
      </w:r>
      <w:r w:rsidRPr="008F099D">
        <w:rPr>
          <w:color w:val="0D0D0D"/>
          <w:shd w:val="clear" w:color="auto" w:fill="FFFFFF"/>
        </w:rPr>
        <w:t>而</w:t>
      </w:r>
      <w:r w:rsidR="009C5914">
        <w:rPr>
          <w:rFonts w:hint="eastAsia"/>
          <w:color w:val="0D0D0D"/>
          <w:shd w:val="clear" w:color="auto" w:fill="FFFFFF"/>
        </w:rPr>
        <w:t>在复杂体系中，</w:t>
      </w:r>
      <w:r w:rsidR="00E421A1">
        <w:rPr>
          <w:rFonts w:hint="eastAsia"/>
          <w:color w:val="0D0D0D"/>
          <w:shd w:val="clear" w:color="auto" w:fill="FFFFFF"/>
        </w:rPr>
        <w:t>人工选取</w:t>
      </w:r>
      <w:r w:rsidRPr="008F099D">
        <w:rPr>
          <w:color w:val="0D0D0D"/>
          <w:shd w:val="clear" w:color="auto" w:fill="FFFFFF"/>
        </w:rPr>
        <w:t>的描述符</w:t>
      </w:r>
      <w:r w:rsidR="00E421A1">
        <w:rPr>
          <w:rFonts w:hint="eastAsia"/>
          <w:color w:val="0D0D0D"/>
          <w:shd w:val="clear" w:color="auto" w:fill="FFFFFF"/>
        </w:rPr>
        <w:t>往往</w:t>
      </w:r>
      <w:r w:rsidR="009C5914">
        <w:rPr>
          <w:rFonts w:hint="eastAsia"/>
          <w:color w:val="0D0D0D"/>
          <w:shd w:val="clear" w:color="auto" w:fill="FFFFFF"/>
        </w:rPr>
        <w:t>不能涵盖体系的全部</w:t>
      </w:r>
      <w:r w:rsidR="00E421A1">
        <w:rPr>
          <w:rFonts w:hint="eastAsia"/>
          <w:color w:val="0D0D0D"/>
          <w:shd w:val="clear" w:color="auto" w:fill="FFFFFF"/>
        </w:rPr>
        <w:t>特性</w:t>
      </w:r>
      <w:r w:rsidRPr="008F099D">
        <w:rPr>
          <w:color w:val="0D0D0D"/>
          <w:shd w:val="clear" w:color="auto" w:fill="FFFFFF"/>
        </w:rPr>
        <w:t>，</w:t>
      </w:r>
      <w:r w:rsidR="00E421A1">
        <w:rPr>
          <w:rFonts w:hint="eastAsia"/>
          <w:color w:val="0D0D0D"/>
          <w:shd w:val="clear" w:color="auto" w:fill="FFFFFF"/>
        </w:rPr>
        <w:t>而且线性模型精度较低</w:t>
      </w:r>
      <w:r w:rsidR="00AB38D7">
        <w:rPr>
          <w:rFonts w:hint="eastAsia"/>
          <w:color w:val="0D0D0D"/>
          <w:shd w:val="clear" w:color="auto" w:fill="FFFFFF"/>
        </w:rPr>
        <w:t>，</w:t>
      </w:r>
      <w:r w:rsidR="00E421A1">
        <w:rPr>
          <w:rFonts w:hint="eastAsia"/>
          <w:color w:val="0D0D0D"/>
          <w:shd w:val="clear" w:color="auto" w:fill="FFFFFF"/>
        </w:rPr>
        <w:t>无法</w:t>
      </w:r>
      <w:proofErr w:type="gramStart"/>
      <w:r w:rsidR="00E421A1">
        <w:rPr>
          <w:rFonts w:hint="eastAsia"/>
          <w:color w:val="0D0D0D"/>
          <w:shd w:val="clear" w:color="auto" w:fill="FFFFFF"/>
        </w:rPr>
        <w:t>准确</w:t>
      </w:r>
      <w:r w:rsidR="00AB38D7">
        <w:rPr>
          <w:rFonts w:hint="eastAsia"/>
          <w:color w:val="0D0D0D"/>
          <w:shd w:val="clear" w:color="auto" w:fill="FFFFFF"/>
        </w:rPr>
        <w:t>回归出</w:t>
      </w:r>
      <w:proofErr w:type="gramEnd"/>
      <w:r w:rsidR="00E421A1">
        <w:rPr>
          <w:rFonts w:hint="eastAsia"/>
          <w:color w:val="0D0D0D"/>
          <w:shd w:val="clear" w:color="auto" w:fill="FFFFFF"/>
        </w:rPr>
        <w:t>描述符和反应速率常数之间的复杂关系，因此需要提出更适合的描述符和更精确的算法</w:t>
      </w:r>
      <w:r w:rsidR="00AB38D7">
        <w:rPr>
          <w:rFonts w:hint="eastAsia"/>
          <w:color w:val="0D0D0D"/>
          <w:shd w:val="clear" w:color="auto" w:fill="FFFFFF"/>
        </w:rPr>
        <w:t>，</w:t>
      </w:r>
      <w:r w:rsidR="00E421A1">
        <w:rPr>
          <w:rFonts w:hint="eastAsia"/>
          <w:color w:val="0D0D0D"/>
          <w:shd w:val="clear" w:color="auto" w:fill="FFFFFF"/>
        </w:rPr>
        <w:t>用于复杂体系</w:t>
      </w:r>
      <w:proofErr w:type="gramStart"/>
      <w:r w:rsidR="00E421A1">
        <w:rPr>
          <w:rFonts w:hint="eastAsia"/>
          <w:color w:val="0D0D0D"/>
          <w:shd w:val="clear" w:color="auto" w:fill="FFFFFF"/>
        </w:rPr>
        <w:t>中构效关系</w:t>
      </w:r>
      <w:proofErr w:type="gramEnd"/>
      <w:r w:rsidR="00E421A1">
        <w:rPr>
          <w:rFonts w:hint="eastAsia"/>
          <w:color w:val="0D0D0D"/>
          <w:shd w:val="clear" w:color="auto" w:fill="FFFFFF"/>
        </w:rPr>
        <w:t>的建立</w:t>
      </w:r>
      <w:r w:rsidRPr="008F099D">
        <w:rPr>
          <w:color w:val="0D0D0D"/>
          <w:shd w:val="clear" w:color="auto" w:fill="FFFFFF"/>
        </w:rPr>
        <w:t>。</w:t>
      </w:r>
    </w:p>
    <w:p w14:paraId="0D2B30BE" w14:textId="77777777" w:rsidR="00AB38D7" w:rsidRDefault="003A20E7" w:rsidP="00AB38D7">
      <w:pPr>
        <w:ind w:firstLineChars="0" w:firstLine="422"/>
        <w:jc w:val="left"/>
        <w:rPr>
          <w:color w:val="0D0D0D"/>
          <w:shd w:val="clear" w:color="auto" w:fill="FFFFFF"/>
        </w:rPr>
      </w:pPr>
      <w:r w:rsidRPr="008F099D">
        <w:rPr>
          <w:color w:val="0D0D0D"/>
          <w:shd w:val="clear" w:color="auto" w:fill="FFFFFF"/>
        </w:rPr>
        <w:t>Alex K. Chew</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&lt;EndNote&gt;&lt;Cite&gt;&lt;Author&gt;Chew&lt;/Author&gt;&lt;Year&gt;2020&lt;/Year&gt;&lt;RecNum&gt;27&lt;/RecNum&gt;&lt;DisplayText&gt;&lt;style face="superscript"&gt;[26]&lt;/style&gt;&lt;/DisplayText&gt;&lt;record&gt;&lt;rec-number&gt;27&lt;/rec-number&gt;&lt;foreign-keys&gt;&lt;key app="EN" db-id="5vd9ds0vmvs2pqezzz1x5rpd5rxtsfw5esw0" timestamp="1709569309"&gt;27&lt;/key&gt;&lt;/foreign-keys&gt;&lt;ref-type name="Journal Article"&gt;17&lt;/ref-type&gt;&lt;contributors&gt;&lt;authors&gt;&lt;author&gt;Chew, Alex K&lt;/author&gt;&lt;author&gt;Jiang, Shengli&lt;/author&gt;&lt;author&gt;Zhang, Weiqi&lt;/author&gt;&lt;author&gt;Zavala, Victor M&lt;/author&gt;&lt;author&gt;Van Lehn, Reid C %J Chemical science&lt;/author&gt;&lt;/authors&gt;&lt;/contributors&gt;&lt;titles&gt;&lt;title&gt;Fast predictions of liquid-phase acid-catalyzed reaction rates using molecular dynamics simulations and convolutional neural networks&lt;/title&gt;&lt;/titles&gt;&lt;pages&gt;12464-12476&lt;/pages&gt;&lt;volume&gt;11&lt;/volume&gt;&lt;number&gt;46&lt;/number&gt;&lt;dates&gt;&lt;year&gt;2020&lt;/year&gt;&lt;/dates&gt;&lt;urls&gt;&lt;/urls&gt;&lt;/record&gt;&lt;/Cite&gt;&lt;/EndNote&gt;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[26]</w:t>
      </w:r>
      <w:r w:rsidR="00F7615A" w:rsidRPr="003F57B5">
        <w:rPr>
          <w:noProof/>
          <w:sz w:val="21"/>
          <w:szCs w:val="16"/>
          <w:vertAlign w:val="superscript"/>
        </w:rPr>
        <w:fldChar w:fldCharType="end"/>
      </w:r>
      <w:r w:rsidRPr="008F099D">
        <w:rPr>
          <w:color w:val="0D0D0D"/>
          <w:shd w:val="clear" w:color="auto" w:fill="FFFFFF"/>
        </w:rPr>
        <w:t>等人</w:t>
      </w:r>
      <w:r w:rsidR="0040746A">
        <w:rPr>
          <w:rFonts w:hint="eastAsia"/>
          <w:color w:val="0D0D0D"/>
          <w:shd w:val="clear" w:color="auto" w:fill="FFFFFF"/>
        </w:rPr>
        <w:t>使用线</w:t>
      </w:r>
      <w:r w:rsidRPr="008F099D">
        <w:rPr>
          <w:color w:val="0D0D0D"/>
          <w:shd w:val="clear" w:color="auto" w:fill="FFFFFF"/>
        </w:rPr>
        <w:t>性模型</w:t>
      </w:r>
      <w:r w:rsidR="0040746A">
        <w:rPr>
          <w:rFonts w:hint="eastAsia"/>
          <w:color w:val="0D0D0D"/>
          <w:shd w:val="clear" w:color="auto" w:fill="FFFFFF"/>
        </w:rPr>
        <w:t>、普通神</w:t>
      </w:r>
      <w:r w:rsidRPr="008F099D">
        <w:rPr>
          <w:color w:val="0D0D0D"/>
          <w:shd w:val="clear" w:color="auto" w:fill="FFFFFF"/>
        </w:rPr>
        <w:t>经网络</w:t>
      </w:r>
      <w:r w:rsidR="0040746A">
        <w:rPr>
          <w:rFonts w:hint="eastAsia"/>
          <w:color w:val="0D0D0D"/>
          <w:shd w:val="clear" w:color="auto" w:fill="FFFFFF"/>
        </w:rPr>
        <w:t>和</w:t>
      </w:r>
      <w:r w:rsidRPr="008F099D">
        <w:rPr>
          <w:color w:val="0D0D0D"/>
          <w:shd w:val="clear" w:color="auto" w:fill="FFFFFF"/>
        </w:rPr>
        <w:t>卷积神经网络等</w:t>
      </w:r>
      <w:r w:rsidR="0040746A">
        <w:rPr>
          <w:rFonts w:hint="eastAsia"/>
          <w:color w:val="0D0D0D"/>
          <w:shd w:val="clear" w:color="auto" w:fill="FFFFFF"/>
        </w:rPr>
        <w:t>算法</w:t>
      </w:r>
      <w:r w:rsidRPr="008F099D">
        <w:rPr>
          <w:color w:val="0D0D0D"/>
          <w:shd w:val="clear" w:color="auto" w:fill="FFFFFF"/>
        </w:rPr>
        <w:t>分析了</w:t>
      </w:r>
      <w:r w:rsidR="0040746A">
        <w:rPr>
          <w:rFonts w:hint="eastAsia"/>
          <w:color w:val="0D0D0D"/>
          <w:shd w:val="clear" w:color="auto" w:fill="FFFFFF"/>
        </w:rPr>
        <w:t>上</w:t>
      </w:r>
      <w:r w:rsidR="0040746A">
        <w:rPr>
          <w:rFonts w:hint="eastAsia"/>
          <w:color w:val="0D0D0D"/>
          <w:shd w:val="clear" w:color="auto" w:fill="FFFFFF"/>
        </w:rPr>
        <w:lastRenderedPageBreak/>
        <w:t>述</w:t>
      </w:r>
      <w:r w:rsidRPr="008F099D">
        <w:rPr>
          <w:color w:val="0D0D0D"/>
          <w:shd w:val="clear" w:color="auto" w:fill="FFFFFF"/>
        </w:rPr>
        <w:t>三个描述符和反应速率</w:t>
      </w:r>
      <w:r w:rsidR="0040746A">
        <w:rPr>
          <w:rFonts w:hint="eastAsia"/>
          <w:color w:val="0D0D0D"/>
          <w:shd w:val="clear" w:color="auto" w:fill="FFFFFF"/>
        </w:rPr>
        <w:t>间</w:t>
      </w:r>
      <w:r w:rsidRPr="008F099D">
        <w:rPr>
          <w:color w:val="0D0D0D"/>
          <w:shd w:val="clear" w:color="auto" w:fill="FFFFFF"/>
        </w:rPr>
        <w:t>的关系，如图</w:t>
      </w:r>
      <w:r w:rsidR="00EB5D43">
        <w:rPr>
          <w:color w:val="0D0D0D"/>
          <w:shd w:val="clear" w:color="auto" w:fill="FFFFFF"/>
        </w:rPr>
        <w:t>2</w:t>
      </w:r>
      <w:r w:rsidR="003D168C">
        <w:rPr>
          <w:color w:val="0D0D0D"/>
          <w:shd w:val="clear" w:color="auto" w:fill="FFFFFF"/>
        </w:rPr>
        <w:t>-</w:t>
      </w:r>
      <w:r w:rsidR="00EB5D43">
        <w:rPr>
          <w:color w:val="0D0D0D"/>
          <w:shd w:val="clear" w:color="auto" w:fill="FFFFFF"/>
        </w:rPr>
        <w:t>5</w:t>
      </w:r>
      <w:r w:rsidRPr="008F099D">
        <w:rPr>
          <w:color w:val="0D0D0D"/>
          <w:shd w:val="clear" w:color="auto" w:fill="FFFFFF"/>
        </w:rPr>
        <w:t>，其线性结果</w:t>
      </w:r>
      <w:r w:rsidRPr="0040746A">
        <w:rPr>
          <w:rFonts w:hint="eastAsia"/>
          <w:color w:val="0D0D0D"/>
          <w:shd w:val="clear" w:color="auto" w:fill="FFFFFF"/>
        </w:rPr>
        <w:t>为</w:t>
      </w:r>
      <w:r w:rsidRPr="0040746A">
        <w:rPr>
          <w:i/>
          <w:color w:val="0D0D0D"/>
          <w:shd w:val="clear" w:color="auto" w:fill="FFFFFF"/>
          <w:rPrChange w:id="12" w:author="PC" w:date="2024-03-06T17:11:00Z">
            <w:rPr>
              <w:color w:val="0D0D0D"/>
              <w:shd w:val="clear" w:color="auto" w:fill="FFFFFF"/>
            </w:rPr>
          </w:rPrChange>
        </w:rPr>
        <w:t>RMSE</w:t>
      </w:r>
      <w:r w:rsidRPr="0040746A">
        <w:rPr>
          <w:color w:val="0D0D0D"/>
          <w:shd w:val="clear" w:color="auto" w:fill="FFFFFF"/>
        </w:rPr>
        <w:t>=</w:t>
      </w:r>
      <w:r w:rsidR="00C55D2C">
        <w:rPr>
          <w:color w:val="0D0D0D"/>
          <w:shd w:val="clear" w:color="auto" w:fill="FFFFFF"/>
        </w:rPr>
        <w:t>0.</w:t>
      </w:r>
      <w:r w:rsidRPr="0040746A">
        <w:rPr>
          <w:color w:val="0D0D0D"/>
          <w:shd w:val="clear" w:color="auto" w:fill="FFFFFF"/>
        </w:rPr>
        <w:t>5</w:t>
      </w:r>
      <w:r w:rsidRPr="008F099D">
        <w:rPr>
          <w:color w:val="0D0D0D"/>
          <w:shd w:val="clear" w:color="auto" w:fill="FFFFFF"/>
        </w:rPr>
        <w:t>8</w:t>
      </w:r>
      <w:r w:rsidRPr="008F099D">
        <w:rPr>
          <w:color w:val="0D0D0D"/>
          <w:shd w:val="clear" w:color="auto" w:fill="FFFFFF"/>
        </w:rPr>
        <w:t>，神经网络结果为</w:t>
      </w:r>
      <w:r w:rsidRPr="00BD2688">
        <w:rPr>
          <w:i/>
          <w:color w:val="0D0D0D"/>
          <w:shd w:val="clear" w:color="auto" w:fill="FFFFFF"/>
          <w:rPrChange w:id="13" w:author="PC" w:date="2024-03-05T16:22:00Z">
            <w:rPr>
              <w:color w:val="0D0D0D"/>
              <w:shd w:val="clear" w:color="auto" w:fill="FFFFFF"/>
            </w:rPr>
          </w:rPrChange>
        </w:rPr>
        <w:t>RMSE</w:t>
      </w:r>
      <w:r w:rsidRPr="008F099D">
        <w:rPr>
          <w:color w:val="0D0D0D"/>
          <w:shd w:val="clear" w:color="auto" w:fill="FFFFFF"/>
        </w:rPr>
        <w:t>=0.62</w:t>
      </w:r>
      <w:r w:rsidR="00EF3563">
        <w:rPr>
          <w:rFonts w:hint="eastAsia"/>
          <w:color w:val="0D0D0D"/>
          <w:shd w:val="clear" w:color="auto" w:fill="FFFFFF"/>
        </w:rPr>
        <w:t>，</w:t>
      </w:r>
      <w:r w:rsidR="0040746A">
        <w:rPr>
          <w:rFonts w:hint="eastAsia"/>
          <w:color w:val="0D0D0D"/>
          <w:shd w:val="clear" w:color="auto" w:fill="FFFFFF"/>
        </w:rPr>
        <w:t>说明</w:t>
      </w:r>
      <w:r w:rsidR="00EF3563">
        <w:rPr>
          <w:rFonts w:hint="eastAsia"/>
          <w:color w:val="0D0D0D"/>
          <w:shd w:val="clear" w:color="auto" w:fill="FFFFFF"/>
        </w:rPr>
        <w:t>使用神经网络并不能很好地从这种情况下提取数据。</w:t>
      </w:r>
    </w:p>
    <w:p w14:paraId="54143A8A" w14:textId="2A334D5A" w:rsidR="003A20E7" w:rsidRPr="008F099D" w:rsidRDefault="00AB38D7" w:rsidP="00AB38D7">
      <w:pPr>
        <w:ind w:firstLineChars="0" w:firstLine="422"/>
        <w:jc w:val="center"/>
        <w:rPr>
          <w:color w:val="0D0D0D"/>
          <w:shd w:val="clear" w:color="auto" w:fill="FFFFFF"/>
        </w:rPr>
      </w:pPr>
      <w:r w:rsidRPr="008F099D">
        <w:rPr>
          <w:noProof/>
          <w:color w:val="0D0D0D"/>
          <w:shd w:val="clear" w:color="auto" w:fill="FFFFFF"/>
        </w:rPr>
        <w:drawing>
          <wp:inline distT="0" distB="0" distL="0" distR="0" wp14:anchorId="0ED59B6D" wp14:editId="053CE9A6">
            <wp:extent cx="4469373" cy="1863969"/>
            <wp:effectExtent l="0" t="0" r="7620" b="3175"/>
            <wp:docPr id="1719002870" name="图片 1" descr="图示,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02870" name="图片 1" descr="图示, 散点图&#10;&#10;中度可信度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78915" cy="1867949"/>
                    </a:xfrm>
                    <a:prstGeom prst="rect">
                      <a:avLst/>
                    </a:prstGeom>
                  </pic:spPr>
                </pic:pic>
              </a:graphicData>
            </a:graphic>
          </wp:inline>
        </w:drawing>
      </w:r>
    </w:p>
    <w:p w14:paraId="27E2850F" w14:textId="5686FBFA" w:rsidR="008B4E7C" w:rsidRPr="008F099D" w:rsidRDefault="008B4E7C" w:rsidP="008B4E7C">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EB5D43">
        <w:rPr>
          <w:rFonts w:hint="eastAsia"/>
          <w:b/>
          <w:bCs/>
          <w:color w:val="0D0D0D"/>
          <w:sz w:val="21"/>
          <w:szCs w:val="16"/>
          <w:shd w:val="clear" w:color="auto" w:fill="FFFFFF"/>
        </w:rPr>
        <w:t>2</w:t>
      </w:r>
      <w:r w:rsidR="003D168C">
        <w:rPr>
          <w:b/>
          <w:bCs/>
          <w:color w:val="0D0D0D"/>
          <w:sz w:val="21"/>
          <w:szCs w:val="16"/>
          <w:shd w:val="clear" w:color="auto" w:fill="FFFFFF"/>
        </w:rPr>
        <w:t>-</w:t>
      </w:r>
      <w:r w:rsidRPr="008F099D">
        <w:rPr>
          <w:b/>
          <w:bCs/>
          <w:color w:val="0D0D0D"/>
          <w:sz w:val="21"/>
          <w:szCs w:val="16"/>
          <w:shd w:val="clear" w:color="auto" w:fill="FFFFFF"/>
        </w:rPr>
        <w:t xml:space="preserve">4 </w:t>
      </w:r>
      <w:r w:rsidRPr="008F099D">
        <w:rPr>
          <w:b/>
          <w:bCs/>
          <w:color w:val="0D0D0D"/>
          <w:sz w:val="21"/>
          <w:szCs w:val="16"/>
          <w:shd w:val="clear" w:color="auto" w:fill="FFFFFF"/>
        </w:rPr>
        <w:t>使用不同方法分析描述符</w:t>
      </w:r>
    </w:p>
    <w:p w14:paraId="00E1CBD8" w14:textId="137D87E8" w:rsidR="008B4E7C" w:rsidRPr="008F099D" w:rsidRDefault="00AB38D7" w:rsidP="00AB38D7">
      <w:pPr>
        <w:ind w:firstLine="480"/>
        <w:jc w:val="center"/>
        <w:rPr>
          <w:color w:val="0D0D0D"/>
          <w:shd w:val="clear" w:color="auto" w:fill="FFFFFF"/>
        </w:rPr>
      </w:pPr>
      <w:r w:rsidRPr="008F099D">
        <w:rPr>
          <w:noProof/>
          <w:color w:val="0D0D0D"/>
          <w:shd w:val="clear" w:color="auto" w:fill="FFFFFF"/>
        </w:rPr>
        <w:drawing>
          <wp:inline distT="0" distB="0" distL="0" distR="0" wp14:anchorId="2E65206D" wp14:editId="559E6E75">
            <wp:extent cx="1881554" cy="1861940"/>
            <wp:effectExtent l="0" t="0" r="4445" b="5080"/>
            <wp:docPr id="1576881083"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81083" name="图片 1" descr="图表, 散点图&#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84333" cy="1864690"/>
                    </a:xfrm>
                    <a:prstGeom prst="rect">
                      <a:avLst/>
                    </a:prstGeom>
                  </pic:spPr>
                </pic:pic>
              </a:graphicData>
            </a:graphic>
          </wp:inline>
        </w:drawing>
      </w:r>
      <w:r w:rsidR="008B4E7C" w:rsidRPr="008F099D">
        <w:rPr>
          <w:noProof/>
          <w:color w:val="0D0D0D"/>
          <w:shd w:val="clear" w:color="auto" w:fill="FFFFFF"/>
        </w:rPr>
        <w:drawing>
          <wp:inline distT="0" distB="0" distL="0" distR="0" wp14:anchorId="3BF4D8AF" wp14:editId="1EBDA56F">
            <wp:extent cx="1940170" cy="1807383"/>
            <wp:effectExtent l="0" t="0" r="3175" b="2540"/>
            <wp:docPr id="1278464914" name="图片 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64914" name="图片 1" descr="图表, 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58334" cy="1824304"/>
                    </a:xfrm>
                    <a:prstGeom prst="rect">
                      <a:avLst/>
                    </a:prstGeom>
                  </pic:spPr>
                </pic:pic>
              </a:graphicData>
            </a:graphic>
          </wp:inline>
        </w:drawing>
      </w:r>
    </w:p>
    <w:p w14:paraId="5C84E0D6" w14:textId="2083F34F" w:rsidR="008B4E7C" w:rsidRPr="008F099D" w:rsidRDefault="008B4E7C" w:rsidP="008B4E7C">
      <w:pPr>
        <w:ind w:firstLine="422"/>
        <w:jc w:val="center"/>
        <w:rPr>
          <w:color w:val="0D0D0D"/>
          <w:shd w:val="clear" w:color="auto" w:fill="FFFFFF"/>
        </w:rPr>
      </w:pPr>
      <w:r w:rsidRPr="008F099D">
        <w:rPr>
          <w:b/>
          <w:bCs/>
          <w:color w:val="0D0D0D"/>
          <w:sz w:val="21"/>
          <w:szCs w:val="16"/>
          <w:shd w:val="clear" w:color="auto" w:fill="FFFFFF"/>
        </w:rPr>
        <w:t>图</w:t>
      </w:r>
      <w:r w:rsidR="00EB5D43">
        <w:rPr>
          <w:rFonts w:hint="eastAsia"/>
          <w:b/>
          <w:bCs/>
          <w:color w:val="0D0D0D"/>
          <w:sz w:val="21"/>
          <w:szCs w:val="16"/>
          <w:shd w:val="clear" w:color="auto" w:fill="FFFFFF"/>
        </w:rPr>
        <w:t>2</w:t>
      </w:r>
      <w:r w:rsidR="003D168C">
        <w:rPr>
          <w:b/>
          <w:bCs/>
          <w:color w:val="0D0D0D"/>
          <w:sz w:val="21"/>
          <w:szCs w:val="16"/>
          <w:shd w:val="clear" w:color="auto" w:fill="FFFFFF"/>
        </w:rPr>
        <w:t>-</w:t>
      </w:r>
      <w:r w:rsidRPr="008F099D">
        <w:rPr>
          <w:b/>
          <w:bCs/>
          <w:color w:val="0D0D0D"/>
          <w:sz w:val="21"/>
          <w:szCs w:val="16"/>
          <w:shd w:val="clear" w:color="auto" w:fill="FFFFFF"/>
        </w:rPr>
        <w:t xml:space="preserve">5 </w:t>
      </w:r>
      <w:r w:rsidR="00916507">
        <w:rPr>
          <w:rFonts w:hint="eastAsia"/>
          <w:b/>
          <w:bCs/>
          <w:color w:val="0D0D0D"/>
          <w:sz w:val="21"/>
          <w:szCs w:val="16"/>
          <w:shd w:val="clear" w:color="auto" w:fill="FFFFFF"/>
        </w:rPr>
        <w:t>描述符方法的</w:t>
      </w:r>
      <w:r w:rsidRPr="008F099D">
        <w:rPr>
          <w:b/>
          <w:bCs/>
          <w:color w:val="0D0D0D"/>
          <w:sz w:val="21"/>
          <w:szCs w:val="16"/>
          <w:shd w:val="clear" w:color="auto" w:fill="FFFFFF"/>
        </w:rPr>
        <w:t>分析结果</w:t>
      </w:r>
    </w:p>
    <w:p w14:paraId="73F5EEFF" w14:textId="5DF75694" w:rsidR="0040746A" w:rsidRDefault="0040746A" w:rsidP="008B4E7C">
      <w:pPr>
        <w:ind w:firstLine="480"/>
        <w:jc w:val="left"/>
        <w:rPr>
          <w:color w:val="0D0D0D"/>
          <w:shd w:val="clear" w:color="auto" w:fill="FFFFFF"/>
        </w:rPr>
      </w:pPr>
      <w:r>
        <w:rPr>
          <w:rFonts w:hint="eastAsia"/>
          <w:color w:val="0D0D0D"/>
          <w:shd w:val="clear" w:color="auto" w:fill="FFFFFF"/>
        </w:rPr>
        <w:t>为了提高模型精度，</w:t>
      </w:r>
      <w:r w:rsidR="003A20E7" w:rsidRPr="008F099D">
        <w:rPr>
          <w:color w:val="0D0D0D"/>
          <w:shd w:val="clear" w:color="auto" w:fill="FFFFFF"/>
        </w:rPr>
        <w:t>作者团队</w:t>
      </w:r>
      <w:r w:rsidR="00334051">
        <w:rPr>
          <w:rFonts w:hint="eastAsia"/>
          <w:color w:val="0D0D0D"/>
          <w:shd w:val="clear" w:color="auto" w:fill="FFFFFF"/>
        </w:rPr>
        <w:t>随后</w:t>
      </w:r>
      <w:r w:rsidR="003A20E7" w:rsidRPr="008F099D">
        <w:rPr>
          <w:color w:val="0D0D0D"/>
          <w:shd w:val="clear" w:color="auto" w:fill="FFFFFF"/>
        </w:rPr>
        <w:t>使用了更多创新性的方法。</w:t>
      </w:r>
      <w:r>
        <w:rPr>
          <w:rFonts w:hint="eastAsia"/>
          <w:color w:val="0D0D0D"/>
          <w:shd w:val="clear" w:color="auto" w:fill="FFFFFF"/>
        </w:rPr>
        <w:t>作者</w:t>
      </w:r>
      <w:r w:rsidR="003A20E7" w:rsidRPr="008F099D">
        <w:rPr>
          <w:color w:val="0D0D0D"/>
          <w:shd w:val="clear" w:color="auto" w:fill="FFFFFF"/>
        </w:rPr>
        <w:t>首先设计了一个协议，将从经典分子动力学模拟中获得的反应物、溶剂和共溶剂分子的原子位置轨迹数据转换为适用于</w:t>
      </w:r>
      <w:r w:rsidR="003A20E7" w:rsidRPr="008F099D">
        <w:rPr>
          <w:color w:val="0D0D0D"/>
          <w:shd w:val="clear" w:color="auto" w:fill="FFFFFF"/>
        </w:rPr>
        <w:t>3D</w:t>
      </w:r>
      <w:r w:rsidR="003A20E7" w:rsidRPr="008F099D">
        <w:rPr>
          <w:color w:val="0D0D0D"/>
          <w:shd w:val="clear" w:color="auto" w:fill="FFFFFF"/>
        </w:rPr>
        <w:t>卷积神经网络</w:t>
      </w:r>
      <w:r w:rsidR="00B06485">
        <w:rPr>
          <w:color w:val="0D0D0D"/>
          <w:shd w:val="clear" w:color="auto" w:fill="FFFFFF"/>
        </w:rPr>
        <w:t>（</w:t>
      </w:r>
      <w:r w:rsidR="00D60988">
        <w:rPr>
          <w:color w:val="0D0D0D"/>
          <w:shd w:val="clear" w:color="auto" w:fill="FFFFFF"/>
        </w:rPr>
        <w:t>CNN</w:t>
      </w:r>
      <w:r w:rsidR="00B06485">
        <w:rPr>
          <w:color w:val="0D0D0D"/>
          <w:shd w:val="clear" w:color="auto" w:fill="FFFFFF"/>
        </w:rPr>
        <w:t>）</w:t>
      </w:r>
      <w:r w:rsidR="003A20E7" w:rsidRPr="008F099D">
        <w:rPr>
          <w:color w:val="0D0D0D"/>
          <w:shd w:val="clear" w:color="auto" w:fill="FFFFFF"/>
        </w:rPr>
        <w:t>分析的数据</w:t>
      </w:r>
      <w:r w:rsidR="003A20E7" w:rsidRPr="008F099D">
        <w:rPr>
          <w:rFonts w:hint="eastAsia"/>
          <w:color w:val="0D0D0D"/>
          <w:shd w:val="clear" w:color="auto" w:fill="FFFFFF"/>
        </w:rPr>
        <w:t>表示</w:t>
      </w:r>
      <w:r w:rsidR="003A20E7" w:rsidRPr="008F099D">
        <w:rPr>
          <w:color w:val="0D0D0D"/>
          <w:shd w:val="clear" w:color="auto" w:fill="FFFFFF"/>
        </w:rPr>
        <w:t>。</w:t>
      </w:r>
      <w:r w:rsidR="003A20E7" w:rsidRPr="008F099D">
        <w:rPr>
          <w:color w:val="0D0D0D"/>
          <w:shd w:val="clear" w:color="auto" w:fill="FFFFFF"/>
        </w:rPr>
        <w:t>3D CNN</w:t>
      </w:r>
      <w:r w:rsidR="00334051">
        <w:rPr>
          <w:rFonts w:hint="eastAsia"/>
          <w:color w:val="0D0D0D"/>
          <w:shd w:val="clear" w:color="auto" w:fill="FFFFFF"/>
        </w:rPr>
        <w:t>的输入为</w:t>
      </w:r>
      <w:r w:rsidR="003A20E7" w:rsidRPr="008F099D">
        <w:rPr>
          <w:color w:val="0D0D0D"/>
          <w:shd w:val="clear" w:color="auto" w:fill="FFFFFF"/>
        </w:rPr>
        <w:t>由一系列体素组成的数据，这些体素排列成</w:t>
      </w:r>
      <w:r w:rsidR="003A20E7" w:rsidRPr="008F099D">
        <w:rPr>
          <w:color w:val="0D0D0D"/>
          <w:shd w:val="clear" w:color="auto" w:fill="FFFFFF"/>
        </w:rPr>
        <w:t>3D</w:t>
      </w:r>
      <w:r w:rsidR="003A20E7" w:rsidRPr="008F099D">
        <w:rPr>
          <w:color w:val="0D0D0D"/>
          <w:shd w:val="clear" w:color="auto" w:fill="FFFFFF"/>
        </w:rPr>
        <w:t>网格，每个体素包含在几个独立通道中的</w:t>
      </w:r>
      <w:r w:rsidR="00334051">
        <w:rPr>
          <w:rFonts w:hint="eastAsia"/>
          <w:color w:val="0D0D0D"/>
          <w:shd w:val="clear" w:color="auto" w:fill="FFFFFF"/>
        </w:rPr>
        <w:t>经过</w:t>
      </w:r>
      <w:r w:rsidR="003A20E7" w:rsidRPr="008F099D">
        <w:rPr>
          <w:color w:val="0D0D0D"/>
          <w:shd w:val="clear" w:color="auto" w:fill="FFFFFF"/>
        </w:rPr>
        <w:t>归一化</w:t>
      </w:r>
      <w:r w:rsidR="00334051">
        <w:rPr>
          <w:rFonts w:hint="eastAsia"/>
          <w:color w:val="0D0D0D"/>
          <w:shd w:val="clear" w:color="auto" w:fill="FFFFFF"/>
        </w:rPr>
        <w:t>的</w:t>
      </w:r>
      <w:r w:rsidR="003A20E7" w:rsidRPr="008F099D">
        <w:rPr>
          <w:color w:val="0D0D0D"/>
          <w:shd w:val="clear" w:color="auto" w:fill="FFFFFF"/>
        </w:rPr>
        <w:t>强度</w:t>
      </w:r>
      <w:r w:rsidR="00334051">
        <w:rPr>
          <w:rFonts w:hint="eastAsia"/>
          <w:color w:val="0D0D0D"/>
          <w:shd w:val="clear" w:color="auto" w:fill="FFFFFF"/>
        </w:rPr>
        <w:t>信息</w:t>
      </w:r>
      <w:r w:rsidR="00AB38D7">
        <w:rPr>
          <w:rFonts w:hint="eastAsia"/>
          <w:color w:val="0D0D0D"/>
          <w:shd w:val="clear" w:color="auto" w:fill="FFFFFF"/>
        </w:rPr>
        <w:t>，</w:t>
      </w:r>
      <w:r w:rsidR="003A20E7" w:rsidRPr="008F099D">
        <w:rPr>
          <w:color w:val="0D0D0D"/>
          <w:shd w:val="clear" w:color="auto" w:fill="FFFFFF"/>
        </w:rPr>
        <w:t>这些通道可以传递不同类型的场信息</w:t>
      </w:r>
      <w:r w:rsidR="00334051">
        <w:rPr>
          <w:rFonts w:hint="eastAsia"/>
          <w:color w:val="0D0D0D"/>
          <w:shd w:val="clear" w:color="auto" w:fill="FFFFFF"/>
        </w:rPr>
        <w:t>，在这里是溶质、溶剂和共溶剂的空间分布信息。</w:t>
      </w:r>
      <w:r w:rsidR="00AB38D7">
        <w:rPr>
          <w:rFonts w:hint="eastAsia"/>
          <w:color w:val="0D0D0D"/>
          <w:shd w:val="clear" w:color="auto" w:fill="FFFFFF"/>
        </w:rPr>
        <w:t>按照此协议，</w:t>
      </w:r>
      <w:r w:rsidR="00D71F78">
        <w:rPr>
          <w:rFonts w:hint="eastAsia"/>
          <w:color w:val="0D0D0D"/>
          <w:shd w:val="clear" w:color="auto" w:fill="FFFFFF"/>
        </w:rPr>
        <w:t>作者团队</w:t>
      </w:r>
      <w:r w:rsidR="003A20E7" w:rsidRPr="008F099D">
        <w:rPr>
          <w:color w:val="0D0D0D"/>
          <w:shd w:val="clear" w:color="auto" w:fill="FFFFFF"/>
        </w:rPr>
        <w:t>将由</w:t>
      </w:r>
      <w:r w:rsidR="003A20E7" w:rsidRPr="008F099D">
        <w:rPr>
          <w:color w:val="0D0D0D"/>
          <w:shd w:val="clear" w:color="auto" w:fill="FFFFFF"/>
        </w:rPr>
        <w:t>MD</w:t>
      </w:r>
      <w:r w:rsidR="003A20E7" w:rsidRPr="008F099D">
        <w:rPr>
          <w:color w:val="0D0D0D"/>
          <w:shd w:val="clear" w:color="auto" w:fill="FFFFFF"/>
        </w:rPr>
        <w:t>输出的空间连续的原子位置转换为体素，记录了在</w:t>
      </w:r>
      <w:r w:rsidR="003F57B5">
        <w:rPr>
          <w:rFonts w:hint="eastAsia"/>
          <w:color w:val="0D0D0D"/>
          <w:shd w:val="clear" w:color="auto" w:fill="FFFFFF"/>
        </w:rPr>
        <w:t>(</w:t>
      </w:r>
      <w:r w:rsidR="003A20E7" w:rsidRPr="008F099D">
        <w:rPr>
          <w:color w:val="0D0D0D"/>
          <w:shd w:val="clear" w:color="auto" w:fill="FFFFFF"/>
        </w:rPr>
        <w:t>0.2</w:t>
      </w:r>
      <w:r w:rsidR="00EB5D43">
        <w:rPr>
          <w:color w:val="0D0D0D"/>
          <w:shd w:val="clear" w:color="auto" w:fill="FFFFFF"/>
        </w:rPr>
        <w:t xml:space="preserve"> </w:t>
      </w:r>
      <w:r w:rsidR="00EB5D43">
        <w:rPr>
          <w:rFonts w:hint="eastAsia"/>
          <w:color w:val="0D0D0D"/>
          <w:shd w:val="clear" w:color="auto" w:fill="FFFFFF"/>
        </w:rPr>
        <w:t>nm</w:t>
      </w:r>
      <w:r w:rsidR="003F57B5">
        <w:rPr>
          <w:rFonts w:hint="eastAsia"/>
          <w:color w:val="0D0D0D"/>
          <w:shd w:val="clear" w:color="auto" w:fill="FFFFFF"/>
        </w:rPr>
        <w:t>)</w:t>
      </w:r>
      <w:r w:rsidR="003F57B5" w:rsidRPr="003F57B5">
        <w:rPr>
          <w:color w:val="0D0D0D"/>
          <w:shd w:val="clear" w:color="auto" w:fill="FFFFFF"/>
          <w:vertAlign w:val="superscript"/>
        </w:rPr>
        <w:t>3</w:t>
      </w:r>
      <w:r w:rsidR="003A20E7" w:rsidRPr="008F099D">
        <w:rPr>
          <w:color w:val="0D0D0D"/>
          <w:shd w:val="clear" w:color="auto" w:fill="FFFFFF"/>
        </w:rPr>
        <w:t>体积元素内水、共溶剂和</w:t>
      </w:r>
      <w:proofErr w:type="gramStart"/>
      <w:r w:rsidR="003A20E7" w:rsidRPr="008F099D">
        <w:rPr>
          <w:color w:val="0D0D0D"/>
          <w:shd w:val="clear" w:color="auto" w:fill="FFFFFF"/>
        </w:rPr>
        <w:t>反应物氧原子</w:t>
      </w:r>
      <w:proofErr w:type="gramEnd"/>
      <w:r w:rsidR="003A20E7" w:rsidRPr="008F099D">
        <w:rPr>
          <w:color w:val="0D0D0D"/>
          <w:shd w:val="clear" w:color="auto" w:fill="FFFFFF"/>
        </w:rPr>
        <w:t>的归一化出现次数。这种数据表示受到了人为选择的多描述符模型成功的物理直觉的启发：描述符</w:t>
      </w:r>
      <w:r w:rsidR="003A20E7" w:rsidRPr="003F57B5">
        <w:rPr>
          <w:i/>
          <w:iCs/>
          <w:color w:val="0D0D0D"/>
          <w:shd w:val="clear" w:color="auto" w:fill="FFFFFF"/>
        </w:rPr>
        <w:t>Γ</w:t>
      </w:r>
      <w:r w:rsidR="003A20E7" w:rsidRPr="008F099D">
        <w:rPr>
          <w:color w:val="0D0D0D"/>
          <w:shd w:val="clear" w:color="auto" w:fill="FFFFFF"/>
        </w:rPr>
        <w:t>表明应</w:t>
      </w:r>
      <w:proofErr w:type="gramStart"/>
      <w:r w:rsidR="003A20E7" w:rsidRPr="008F099D">
        <w:rPr>
          <w:color w:val="0D0D0D"/>
          <w:shd w:val="clear" w:color="auto" w:fill="FFFFFF"/>
        </w:rPr>
        <w:t>记录水</w:t>
      </w:r>
      <w:proofErr w:type="gramEnd"/>
      <w:r w:rsidR="003A20E7" w:rsidRPr="008F099D">
        <w:rPr>
          <w:color w:val="0D0D0D"/>
          <w:shd w:val="clear" w:color="auto" w:fill="FFFFFF"/>
        </w:rPr>
        <w:t>和共溶剂原子的位置，以量化溶剂分子在接近反应物时的偏好富集，而描述符</w:t>
      </w:r>
      <w:r w:rsidR="003A20E7" w:rsidRPr="003F57B5">
        <w:rPr>
          <w:i/>
          <w:iCs/>
          <w:color w:val="0D0D0D"/>
          <w:shd w:val="clear" w:color="auto" w:fill="FFFFFF"/>
        </w:rPr>
        <w:t>τ</w:t>
      </w:r>
      <w:r w:rsidR="003A20E7" w:rsidRPr="008F099D">
        <w:rPr>
          <w:color w:val="0D0D0D"/>
          <w:shd w:val="clear" w:color="auto" w:fill="FFFFFF"/>
        </w:rPr>
        <w:t>和</w:t>
      </w:r>
      <w:r w:rsidR="003A20E7" w:rsidRPr="003F57B5">
        <w:rPr>
          <w:i/>
          <w:iCs/>
          <w:color w:val="0D0D0D"/>
          <w:shd w:val="clear" w:color="auto" w:fill="FFFFFF"/>
        </w:rPr>
        <w:t>δ</w:t>
      </w:r>
      <w:r w:rsidR="003A20E7" w:rsidRPr="008F099D">
        <w:rPr>
          <w:color w:val="0D0D0D"/>
          <w:shd w:val="clear" w:color="auto" w:fill="FFFFFF"/>
        </w:rPr>
        <w:t>表明应记录反应物</w:t>
      </w:r>
      <w:r>
        <w:rPr>
          <w:rFonts w:hint="eastAsia"/>
          <w:color w:val="0D0D0D"/>
          <w:shd w:val="clear" w:color="auto" w:fill="FFFFFF"/>
        </w:rPr>
        <w:t>中</w:t>
      </w:r>
      <w:r w:rsidR="003A20E7" w:rsidRPr="008F099D">
        <w:rPr>
          <w:color w:val="0D0D0D"/>
          <w:shd w:val="clear" w:color="auto" w:fill="FFFFFF"/>
        </w:rPr>
        <w:t>氧原子的位置，以量化氢键和反应物</w:t>
      </w:r>
      <w:r>
        <w:rPr>
          <w:rFonts w:hint="eastAsia"/>
          <w:color w:val="0D0D0D"/>
          <w:shd w:val="clear" w:color="auto" w:fill="FFFFFF"/>
        </w:rPr>
        <w:t>的</w:t>
      </w:r>
      <w:r w:rsidR="003A20E7" w:rsidRPr="008F099D">
        <w:rPr>
          <w:color w:val="0D0D0D"/>
          <w:shd w:val="clear" w:color="auto" w:fill="FFFFFF"/>
        </w:rPr>
        <w:t>亲水性。</w:t>
      </w:r>
      <w:r>
        <w:rPr>
          <w:rFonts w:hint="eastAsia"/>
          <w:color w:val="0D0D0D"/>
          <w:shd w:val="clear" w:color="auto" w:fill="FFFFFF"/>
        </w:rPr>
        <w:t>选择的</w:t>
      </w:r>
      <w:r w:rsidR="003A20E7" w:rsidRPr="008F099D">
        <w:rPr>
          <w:color w:val="0D0D0D"/>
          <w:shd w:val="clear" w:color="auto" w:fill="FFFFFF"/>
        </w:rPr>
        <w:t>体素关联体积与典型原子半径相当，以确保可以解析分子几何结构。最后得出</w:t>
      </w:r>
      <w:r w:rsidR="008B4E7C" w:rsidRPr="008F099D">
        <w:rPr>
          <w:color w:val="0D0D0D"/>
          <w:shd w:val="clear" w:color="auto" w:fill="FFFFFF"/>
        </w:rPr>
        <w:t>的</w:t>
      </w:r>
      <w:proofErr w:type="gramStart"/>
      <w:r w:rsidR="003A20E7" w:rsidRPr="008F099D">
        <w:rPr>
          <w:color w:val="0D0D0D"/>
          <w:shd w:val="clear" w:color="auto" w:fill="FFFFFF"/>
        </w:rPr>
        <w:t>20</w:t>
      </w:r>
      <w:r w:rsidR="00EB5D43">
        <w:rPr>
          <w:rFonts w:ascii="Arial" w:hAnsi="Arial" w:cs="Arial"/>
          <w:color w:val="333333"/>
          <w:sz w:val="21"/>
          <w:szCs w:val="21"/>
          <w:shd w:val="clear" w:color="auto" w:fill="FFFFFF"/>
        </w:rPr>
        <w:t>×</w:t>
      </w:r>
      <w:r w:rsidR="003A20E7" w:rsidRPr="008F099D">
        <w:rPr>
          <w:color w:val="0D0D0D"/>
          <w:shd w:val="clear" w:color="auto" w:fill="FFFFFF"/>
        </w:rPr>
        <w:t>20</w:t>
      </w:r>
      <w:r w:rsidR="00EB5D43">
        <w:rPr>
          <w:rFonts w:ascii="Arial" w:hAnsi="Arial" w:cs="Arial"/>
          <w:color w:val="333333"/>
          <w:sz w:val="21"/>
          <w:szCs w:val="21"/>
          <w:shd w:val="clear" w:color="auto" w:fill="FFFFFF"/>
        </w:rPr>
        <w:t>×</w:t>
      </w:r>
      <w:proofErr w:type="gramEnd"/>
      <w:r w:rsidR="003A20E7" w:rsidRPr="008F099D">
        <w:rPr>
          <w:color w:val="0D0D0D"/>
          <w:shd w:val="clear" w:color="auto" w:fill="FFFFFF"/>
        </w:rPr>
        <w:t>20</w:t>
      </w:r>
      <w:r w:rsidR="00EB5D43">
        <w:rPr>
          <w:rFonts w:ascii="Arial" w:hAnsi="Arial" w:cs="Arial"/>
          <w:color w:val="333333"/>
          <w:sz w:val="21"/>
          <w:szCs w:val="21"/>
          <w:shd w:val="clear" w:color="auto" w:fill="FFFFFF"/>
        </w:rPr>
        <w:t>×</w:t>
      </w:r>
      <w:r w:rsidR="003A20E7" w:rsidRPr="008F099D">
        <w:rPr>
          <w:color w:val="0D0D0D"/>
          <w:shd w:val="clear" w:color="auto" w:fill="FFFFFF"/>
        </w:rPr>
        <w:t>3</w:t>
      </w:r>
      <w:r w:rsidR="003A20E7" w:rsidRPr="008F099D">
        <w:rPr>
          <w:color w:val="0D0D0D"/>
          <w:shd w:val="clear" w:color="auto" w:fill="FFFFFF"/>
        </w:rPr>
        <w:t>结构恰好满足</w:t>
      </w:r>
      <w:r w:rsidR="003A20E7" w:rsidRPr="008F099D">
        <w:rPr>
          <w:color w:val="0D0D0D"/>
          <w:shd w:val="clear" w:color="auto" w:fill="FFFFFF"/>
        </w:rPr>
        <w:t>CNN</w:t>
      </w:r>
      <w:r w:rsidR="003A20E7" w:rsidRPr="008F099D">
        <w:rPr>
          <w:color w:val="0D0D0D"/>
          <w:shd w:val="clear" w:color="auto" w:fill="FFFFFF"/>
        </w:rPr>
        <w:t>所需输入形式</w:t>
      </w:r>
      <w:r w:rsidR="00252974">
        <w:rPr>
          <w:rFonts w:hint="eastAsia"/>
          <w:color w:val="0D0D0D"/>
          <w:shd w:val="clear" w:color="auto" w:fill="FFFFFF"/>
        </w:rPr>
        <w:t>，如图</w:t>
      </w:r>
      <w:r w:rsidR="00252974">
        <w:rPr>
          <w:rFonts w:hint="eastAsia"/>
          <w:color w:val="0D0D0D"/>
          <w:shd w:val="clear" w:color="auto" w:fill="FFFFFF"/>
        </w:rPr>
        <w:t>2</w:t>
      </w:r>
      <w:r w:rsidR="00252974">
        <w:rPr>
          <w:color w:val="0D0D0D"/>
          <w:shd w:val="clear" w:color="auto" w:fill="FFFFFF"/>
        </w:rPr>
        <w:t>-6</w:t>
      </w:r>
      <w:r w:rsidR="00916507">
        <w:rPr>
          <w:rFonts w:hint="eastAsia"/>
          <w:color w:val="0D0D0D"/>
          <w:shd w:val="clear" w:color="auto" w:fill="FFFFFF"/>
        </w:rPr>
        <w:t>（</w:t>
      </w:r>
      <w:r w:rsidR="00252974">
        <w:rPr>
          <w:rFonts w:hint="eastAsia"/>
          <w:color w:val="0D0D0D"/>
          <w:shd w:val="clear" w:color="auto" w:fill="FFFFFF"/>
        </w:rPr>
        <w:t>左</w:t>
      </w:r>
      <w:r w:rsidR="00916507">
        <w:rPr>
          <w:rFonts w:hint="eastAsia"/>
          <w:color w:val="0D0D0D"/>
          <w:shd w:val="clear" w:color="auto" w:fill="FFFFFF"/>
        </w:rPr>
        <w:t>）</w:t>
      </w:r>
      <w:r w:rsidR="00252974">
        <w:rPr>
          <w:rFonts w:hint="eastAsia"/>
          <w:color w:val="0D0D0D"/>
          <w:shd w:val="clear" w:color="auto" w:fill="FFFFFF"/>
        </w:rPr>
        <w:t>。</w:t>
      </w:r>
      <w:r w:rsidR="003A20E7" w:rsidRPr="008F099D">
        <w:rPr>
          <w:color w:val="0D0D0D"/>
          <w:shd w:val="clear" w:color="auto" w:fill="FFFFFF"/>
        </w:rPr>
        <w:t>在完成训练之后，得到了非常好的结果</w:t>
      </w:r>
      <w:r w:rsidR="00252974">
        <w:rPr>
          <w:rFonts w:hint="eastAsia"/>
          <w:color w:val="0D0D0D"/>
          <w:shd w:val="clear" w:color="auto" w:fill="FFFFFF"/>
        </w:rPr>
        <w:t>，相关系数如</w:t>
      </w:r>
      <w:r w:rsidR="00916507">
        <w:rPr>
          <w:rFonts w:hint="eastAsia"/>
          <w:color w:val="0D0D0D"/>
          <w:shd w:val="clear" w:color="auto" w:fill="FFFFFF"/>
        </w:rPr>
        <w:t>图</w:t>
      </w:r>
      <w:r w:rsidR="00252974">
        <w:rPr>
          <w:rFonts w:hint="eastAsia"/>
          <w:color w:val="0D0D0D"/>
          <w:shd w:val="clear" w:color="auto" w:fill="FFFFFF"/>
        </w:rPr>
        <w:t>2</w:t>
      </w:r>
      <w:r w:rsidR="00252974">
        <w:rPr>
          <w:color w:val="0D0D0D"/>
          <w:shd w:val="clear" w:color="auto" w:fill="FFFFFF"/>
        </w:rPr>
        <w:t>-6</w:t>
      </w:r>
      <w:r w:rsidR="00916507">
        <w:rPr>
          <w:rFonts w:hint="eastAsia"/>
          <w:color w:val="0D0D0D"/>
          <w:shd w:val="clear" w:color="auto" w:fill="FFFFFF"/>
        </w:rPr>
        <w:t>（</w:t>
      </w:r>
      <w:r w:rsidR="00252974">
        <w:rPr>
          <w:rFonts w:hint="eastAsia"/>
          <w:color w:val="0D0D0D"/>
          <w:shd w:val="clear" w:color="auto" w:fill="FFFFFF"/>
        </w:rPr>
        <w:t>右</w:t>
      </w:r>
      <w:r w:rsidR="00916507">
        <w:rPr>
          <w:rFonts w:hint="eastAsia"/>
          <w:color w:val="0D0D0D"/>
          <w:shd w:val="clear" w:color="auto" w:fill="FFFFFF"/>
        </w:rPr>
        <w:t>）</w:t>
      </w:r>
      <w:r w:rsidR="003A20E7" w:rsidRPr="008F099D">
        <w:rPr>
          <w:color w:val="0D0D0D"/>
          <w:shd w:val="clear" w:color="auto" w:fill="FFFFFF"/>
        </w:rPr>
        <w:t>：</w:t>
      </w:r>
    </w:p>
    <w:p w14:paraId="2B4B5E0B" w14:textId="05FCD850" w:rsidR="003A20E7" w:rsidRPr="008F099D" w:rsidRDefault="00252974">
      <w:pPr>
        <w:ind w:firstLine="480"/>
        <w:jc w:val="center"/>
        <w:rPr>
          <w:color w:val="0D0D0D"/>
          <w:shd w:val="clear" w:color="auto" w:fill="FFFFFF"/>
        </w:rPr>
        <w:pPrChange w:id="14" w:author="PC" w:date="2024-03-06T17:15:00Z">
          <w:pPr>
            <w:ind w:firstLine="480"/>
            <w:jc w:val="left"/>
          </w:pPr>
        </w:pPrChange>
      </w:pPr>
      <w:r w:rsidRPr="00252974">
        <w:rPr>
          <w:noProof/>
          <w:color w:val="0D0D0D"/>
          <w:shd w:val="clear" w:color="auto" w:fill="FFFFFF"/>
        </w:rPr>
        <w:lastRenderedPageBreak/>
        <w:drawing>
          <wp:inline distT="0" distB="0" distL="0" distR="0" wp14:anchorId="50031C53" wp14:editId="655BA970">
            <wp:extent cx="2433585" cy="1758462"/>
            <wp:effectExtent l="0" t="0" r="5080" b="0"/>
            <wp:docPr id="727776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76636" name=""/>
                    <pic:cNvPicPr/>
                  </pic:nvPicPr>
                  <pic:blipFill>
                    <a:blip r:embed="rId25"/>
                    <a:stretch>
                      <a:fillRect/>
                    </a:stretch>
                  </pic:blipFill>
                  <pic:spPr>
                    <a:xfrm>
                      <a:off x="0" y="0"/>
                      <a:ext cx="2449582" cy="1770021"/>
                    </a:xfrm>
                    <a:prstGeom prst="rect">
                      <a:avLst/>
                    </a:prstGeom>
                  </pic:spPr>
                </pic:pic>
              </a:graphicData>
            </a:graphic>
          </wp:inline>
        </w:drawing>
      </w:r>
      <w:r w:rsidR="0040746A" w:rsidRPr="008F099D">
        <w:rPr>
          <w:noProof/>
          <w:color w:val="0D0D0D"/>
          <w:shd w:val="clear" w:color="auto" w:fill="FFFFFF"/>
        </w:rPr>
        <w:drawing>
          <wp:inline distT="0" distB="0" distL="0" distR="0" wp14:anchorId="2691576E" wp14:editId="0D61BE36">
            <wp:extent cx="1948728" cy="1799981"/>
            <wp:effectExtent l="0" t="0" r="0" b="0"/>
            <wp:docPr id="2"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91399" name="图片 1" descr="图表, 散点图&#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66841" cy="1816712"/>
                    </a:xfrm>
                    <a:prstGeom prst="rect">
                      <a:avLst/>
                    </a:prstGeom>
                  </pic:spPr>
                </pic:pic>
              </a:graphicData>
            </a:graphic>
          </wp:inline>
        </w:drawing>
      </w:r>
    </w:p>
    <w:p w14:paraId="0F5EAE3B" w14:textId="2EE05F76" w:rsidR="00B45D41" w:rsidRDefault="008B4E7C" w:rsidP="00B45D41">
      <w:pPr>
        <w:ind w:firstLine="422"/>
        <w:jc w:val="center"/>
        <w:rPr>
          <w:b/>
          <w:bCs/>
          <w:color w:val="0D0D0D"/>
          <w:sz w:val="21"/>
          <w:szCs w:val="21"/>
          <w:shd w:val="clear" w:color="auto" w:fill="FFFFFF"/>
        </w:rPr>
      </w:pPr>
      <w:r w:rsidRPr="008F099D">
        <w:rPr>
          <w:b/>
          <w:bCs/>
          <w:color w:val="0D0D0D"/>
          <w:sz w:val="21"/>
          <w:szCs w:val="21"/>
          <w:shd w:val="clear" w:color="auto" w:fill="FFFFFF"/>
        </w:rPr>
        <w:t>图</w:t>
      </w:r>
      <w:r w:rsidR="00EB5D43">
        <w:rPr>
          <w:rFonts w:hint="eastAsia"/>
          <w:b/>
          <w:bCs/>
          <w:color w:val="0D0D0D"/>
          <w:sz w:val="21"/>
          <w:szCs w:val="21"/>
          <w:shd w:val="clear" w:color="auto" w:fill="FFFFFF"/>
        </w:rPr>
        <w:t>2</w:t>
      </w:r>
      <w:r w:rsidR="003D168C">
        <w:rPr>
          <w:b/>
          <w:bCs/>
          <w:color w:val="0D0D0D"/>
          <w:sz w:val="21"/>
          <w:szCs w:val="21"/>
          <w:shd w:val="clear" w:color="auto" w:fill="FFFFFF"/>
        </w:rPr>
        <w:t>-</w:t>
      </w:r>
      <w:r w:rsidRPr="008F099D">
        <w:rPr>
          <w:b/>
          <w:bCs/>
          <w:color w:val="0D0D0D"/>
          <w:sz w:val="21"/>
          <w:szCs w:val="21"/>
          <w:shd w:val="clear" w:color="auto" w:fill="FFFFFF"/>
        </w:rPr>
        <w:t xml:space="preserve">6 </w:t>
      </w:r>
      <w:r w:rsidR="00252974">
        <w:rPr>
          <w:b/>
          <w:bCs/>
          <w:color w:val="0D0D0D"/>
          <w:sz w:val="21"/>
          <w:szCs w:val="21"/>
          <w:shd w:val="clear" w:color="auto" w:fill="FFFFFF"/>
        </w:rPr>
        <w:t>为</w:t>
      </w:r>
      <w:r w:rsidR="00252974">
        <w:rPr>
          <w:rFonts w:hint="eastAsia"/>
          <w:b/>
          <w:bCs/>
          <w:color w:val="0D0D0D"/>
          <w:sz w:val="21"/>
          <w:szCs w:val="21"/>
          <w:shd w:val="clear" w:color="auto" w:fill="FFFFFF"/>
        </w:rPr>
        <w:t>3</w:t>
      </w:r>
      <w:r w:rsidR="00252974">
        <w:rPr>
          <w:b/>
          <w:bCs/>
          <w:color w:val="0D0D0D"/>
          <w:sz w:val="21"/>
          <w:szCs w:val="21"/>
          <w:shd w:val="clear" w:color="auto" w:fill="FFFFFF"/>
        </w:rPr>
        <w:t xml:space="preserve">D </w:t>
      </w:r>
      <w:r w:rsidR="00252974">
        <w:rPr>
          <w:rFonts w:hint="eastAsia"/>
          <w:b/>
          <w:bCs/>
          <w:color w:val="0D0D0D"/>
          <w:sz w:val="21"/>
          <w:szCs w:val="21"/>
          <w:shd w:val="clear" w:color="auto" w:fill="FFFFFF"/>
        </w:rPr>
        <w:t>CNN</w:t>
      </w:r>
      <w:r w:rsidR="00252974">
        <w:rPr>
          <w:b/>
          <w:bCs/>
          <w:color w:val="0D0D0D"/>
          <w:sz w:val="21"/>
          <w:szCs w:val="21"/>
          <w:shd w:val="clear" w:color="auto" w:fill="FFFFFF"/>
        </w:rPr>
        <w:t>建立的</w:t>
      </w:r>
      <w:r w:rsidR="00252974">
        <w:rPr>
          <w:rFonts w:hint="eastAsia"/>
          <w:b/>
          <w:bCs/>
          <w:color w:val="0D0D0D"/>
          <w:sz w:val="21"/>
          <w:szCs w:val="21"/>
          <w:shd w:val="clear" w:color="auto" w:fill="FFFFFF"/>
        </w:rPr>
        <w:t>体素输入项和基于</w:t>
      </w:r>
      <w:r w:rsidR="00252974">
        <w:rPr>
          <w:rFonts w:hint="eastAsia"/>
          <w:b/>
          <w:bCs/>
          <w:color w:val="0D0D0D"/>
          <w:sz w:val="21"/>
          <w:szCs w:val="21"/>
          <w:shd w:val="clear" w:color="auto" w:fill="FFFFFF"/>
        </w:rPr>
        <w:t>3</w:t>
      </w:r>
      <w:r w:rsidR="00252974">
        <w:rPr>
          <w:b/>
          <w:bCs/>
          <w:color w:val="0D0D0D"/>
          <w:sz w:val="21"/>
          <w:szCs w:val="21"/>
          <w:shd w:val="clear" w:color="auto" w:fill="FFFFFF"/>
        </w:rPr>
        <w:t>D CNN</w:t>
      </w:r>
      <w:r w:rsidR="00252974">
        <w:rPr>
          <w:b/>
          <w:bCs/>
          <w:color w:val="0D0D0D"/>
          <w:sz w:val="21"/>
          <w:szCs w:val="21"/>
          <w:shd w:val="clear" w:color="auto" w:fill="FFFFFF"/>
        </w:rPr>
        <w:t>的</w:t>
      </w:r>
      <w:commentRangeStart w:id="15"/>
      <w:commentRangeStart w:id="16"/>
      <w:proofErr w:type="spellStart"/>
      <w:r w:rsidRPr="008F099D">
        <w:rPr>
          <w:b/>
          <w:bCs/>
          <w:color w:val="0D0D0D"/>
          <w:sz w:val="21"/>
          <w:szCs w:val="21"/>
          <w:shd w:val="clear" w:color="auto" w:fill="FFFFFF"/>
        </w:rPr>
        <w:t>SolventNet</w:t>
      </w:r>
      <w:proofErr w:type="spellEnd"/>
      <w:r w:rsidRPr="008F099D">
        <w:rPr>
          <w:b/>
          <w:bCs/>
          <w:color w:val="0D0D0D"/>
          <w:sz w:val="21"/>
          <w:szCs w:val="21"/>
          <w:shd w:val="clear" w:color="auto" w:fill="FFFFFF"/>
        </w:rPr>
        <w:t>分析结</w:t>
      </w:r>
      <w:commentRangeEnd w:id="15"/>
      <w:r w:rsidR="0040746A">
        <w:rPr>
          <w:rStyle w:val="aff5"/>
        </w:rPr>
        <w:commentReference w:id="15"/>
      </w:r>
      <w:commentRangeEnd w:id="16"/>
      <w:r w:rsidR="00AB38D7">
        <w:rPr>
          <w:rStyle w:val="aff5"/>
        </w:rPr>
        <w:commentReference w:id="16"/>
      </w:r>
      <w:r w:rsidRPr="008F099D">
        <w:rPr>
          <w:b/>
          <w:bCs/>
          <w:color w:val="0D0D0D"/>
          <w:sz w:val="21"/>
          <w:szCs w:val="21"/>
          <w:shd w:val="clear" w:color="auto" w:fill="FFFFFF"/>
        </w:rPr>
        <w:t>果</w:t>
      </w:r>
    </w:p>
    <w:p w14:paraId="55F88CCD" w14:textId="506B9534" w:rsidR="003A20E7" w:rsidRPr="00AF7924" w:rsidRDefault="00B45D41" w:rsidP="00B45D41">
      <w:pPr>
        <w:pStyle w:val="2"/>
        <w:rPr>
          <w:b/>
          <w:bCs/>
          <w:color w:val="0D0D0D"/>
          <w:sz w:val="21"/>
          <w:szCs w:val="21"/>
          <w:shd w:val="clear" w:color="auto" w:fill="FFFFFF"/>
        </w:rPr>
      </w:pPr>
      <w:r>
        <w:rPr>
          <w:rFonts w:hint="eastAsia"/>
        </w:rPr>
        <w:t xml:space="preserve"> </w:t>
      </w:r>
      <w:r w:rsidR="003A20E7" w:rsidRPr="008F099D">
        <w:t>其他基于分子动力学和机器学习的研究</w:t>
      </w:r>
    </w:p>
    <w:p w14:paraId="638083A7" w14:textId="485D9281" w:rsidR="00252974" w:rsidRDefault="003A20E7" w:rsidP="00252974">
      <w:pPr>
        <w:ind w:firstLine="480"/>
        <w:jc w:val="left"/>
        <w:rPr>
          <w:color w:val="000000"/>
          <w:kern w:val="0"/>
          <w:szCs w:val="21"/>
        </w:rPr>
      </w:pPr>
      <w:r w:rsidRPr="008F099D">
        <w:rPr>
          <w:color w:val="000000"/>
          <w:kern w:val="0"/>
          <w:szCs w:val="21"/>
        </w:rPr>
        <w:t>Kota Noda</w:t>
      </w:r>
      <w:r w:rsidRPr="008F099D">
        <w:rPr>
          <w:color w:val="000000"/>
          <w:kern w:val="0"/>
          <w:szCs w:val="21"/>
        </w:rPr>
        <w:t>等</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&lt;EndNote&gt;&lt;Cite&gt;&lt;Author&gt;Noda&lt;/Author&gt;&lt;Year&gt;2023&lt;/Year&gt;&lt;RecNum&gt;28&lt;/RecNum&gt;&lt;DisplayText&gt;&lt;style face="superscript"&gt;[27]&lt;/style&gt;&lt;/DisplayText&gt;&lt;record&gt;&lt;rec-number&gt;28&lt;/rec-number&gt;&lt;foreign-keys&gt;&lt;key app="EN" db-id="5vd9ds0vmvs2pqezzz1x5rpd5rxtsfw5esw0" timestamp="1709569381"&gt;28&lt;/key&gt;&lt;/foreign-keys&gt;&lt;ref-type name="Journal Article"&gt;17&lt;/ref-type&gt;&lt;contributors&gt;&lt;authors&gt;&lt;author&gt;Noda, Kota&lt;/author&gt;&lt;author&gt;Shibuta, Yasushi %J Computational Materials Science&lt;/author&gt;&lt;/authors&gt;&lt;/contributors&gt;&lt;titles&gt;&lt;title&gt;Prediction of potential energy profiles of molecular dynamic simulation by graph convolutional networks&lt;/title&gt;&lt;/titles&gt;&lt;pages&gt;112448&lt;/pages&gt;&lt;volume&gt;229&lt;/volume&gt;&lt;dates&gt;&lt;year&gt;2023&lt;/year&gt;&lt;/dates&gt;&lt;isbn&gt;0927-0256&lt;/isbn&gt;&lt;urls&gt;&lt;/urls&gt;&lt;/record&gt;&lt;/Cite&gt;&lt;/EndNote&gt;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[27]</w:t>
      </w:r>
      <w:r w:rsidR="00F7615A" w:rsidRPr="003F57B5">
        <w:rPr>
          <w:noProof/>
          <w:sz w:val="21"/>
          <w:szCs w:val="16"/>
          <w:vertAlign w:val="superscript"/>
        </w:rPr>
        <w:fldChar w:fldCharType="end"/>
      </w:r>
      <w:r w:rsidRPr="008F099D">
        <w:rPr>
          <w:color w:val="000000"/>
          <w:kern w:val="0"/>
          <w:szCs w:val="21"/>
        </w:rPr>
        <w:t>使用图神经网络建立了机器学习模型，建立了原子位置、速度</w:t>
      </w:r>
      <w:r w:rsidR="0040746A">
        <w:rPr>
          <w:rFonts w:hint="eastAsia"/>
          <w:color w:val="000000"/>
          <w:kern w:val="0"/>
          <w:szCs w:val="21"/>
        </w:rPr>
        <w:t>以及</w:t>
      </w:r>
      <w:r w:rsidRPr="008F099D">
        <w:rPr>
          <w:color w:val="000000"/>
          <w:kern w:val="0"/>
          <w:szCs w:val="21"/>
        </w:rPr>
        <w:t>每个节点的边和相态</w:t>
      </w:r>
      <w:r w:rsidR="00B06485">
        <w:rPr>
          <w:color w:val="000000"/>
          <w:kern w:val="0"/>
          <w:szCs w:val="21"/>
        </w:rPr>
        <w:t>（</w:t>
      </w:r>
      <w:r w:rsidRPr="008F099D">
        <w:rPr>
          <w:color w:val="000000"/>
          <w:kern w:val="0"/>
          <w:szCs w:val="21"/>
        </w:rPr>
        <w:t>固体、液体）模型，</w:t>
      </w:r>
      <w:r w:rsidR="00916507">
        <w:rPr>
          <w:rFonts w:hint="eastAsia"/>
          <w:color w:val="000000"/>
          <w:kern w:val="0"/>
          <w:szCs w:val="21"/>
        </w:rPr>
        <w:t>成功</w:t>
      </w:r>
      <w:r w:rsidRPr="008F099D">
        <w:rPr>
          <w:color w:val="000000"/>
          <w:kern w:val="0"/>
          <w:szCs w:val="21"/>
        </w:rPr>
        <w:t>预测</w:t>
      </w:r>
      <w:r w:rsidR="00916507" w:rsidRPr="00916507">
        <w:rPr>
          <w:rFonts w:hint="eastAsia"/>
          <w:color w:val="000000"/>
          <w:kern w:val="0"/>
          <w:szCs w:val="21"/>
        </w:rPr>
        <w:t>镍</w:t>
      </w:r>
      <w:proofErr w:type="gramStart"/>
      <w:r w:rsidR="00916507" w:rsidRPr="00916507">
        <w:rPr>
          <w:rFonts w:hint="eastAsia"/>
          <w:color w:val="000000"/>
          <w:kern w:val="0"/>
          <w:szCs w:val="21"/>
        </w:rPr>
        <w:t>的固液共存</w:t>
      </w:r>
      <w:proofErr w:type="gramEnd"/>
      <w:r w:rsidR="00916507" w:rsidRPr="00916507">
        <w:rPr>
          <w:rFonts w:hint="eastAsia"/>
          <w:color w:val="000000"/>
          <w:kern w:val="0"/>
          <w:szCs w:val="21"/>
        </w:rPr>
        <w:t>系统在</w:t>
      </w:r>
      <w:r w:rsidR="00916507">
        <w:rPr>
          <w:color w:val="000000"/>
          <w:kern w:val="0"/>
          <w:szCs w:val="21"/>
        </w:rPr>
        <w:t>不同温度下</w:t>
      </w:r>
      <w:r w:rsidR="00916507">
        <w:rPr>
          <w:rFonts w:hint="eastAsia"/>
          <w:color w:val="000000"/>
          <w:kern w:val="0"/>
          <w:szCs w:val="21"/>
        </w:rPr>
        <w:t>势能的变化、</w:t>
      </w:r>
      <w:proofErr w:type="gramStart"/>
      <w:r w:rsidR="00916507">
        <w:rPr>
          <w:rFonts w:hint="eastAsia"/>
          <w:color w:val="000000"/>
          <w:kern w:val="0"/>
          <w:szCs w:val="21"/>
        </w:rPr>
        <w:t>固液界面</w:t>
      </w:r>
      <w:proofErr w:type="gramEnd"/>
      <w:r w:rsidR="00916507">
        <w:rPr>
          <w:rFonts w:hint="eastAsia"/>
          <w:color w:val="000000"/>
          <w:kern w:val="0"/>
          <w:szCs w:val="21"/>
        </w:rPr>
        <w:t>的变化、固相增加时系统势能的降低等性质，同时验证了模型在新的模拟体系下的迁移能力。</w:t>
      </w:r>
    </w:p>
    <w:p w14:paraId="5B8778D3" w14:textId="4302D5A4" w:rsidR="00916507" w:rsidRDefault="00916507" w:rsidP="00916507">
      <w:pPr>
        <w:ind w:firstLine="480"/>
        <w:jc w:val="center"/>
        <w:rPr>
          <w:color w:val="0D0D0D"/>
          <w:shd w:val="clear" w:color="auto" w:fill="FFFFFF"/>
        </w:rPr>
      </w:pPr>
      <w:r w:rsidRPr="00916507">
        <w:rPr>
          <w:noProof/>
          <w:color w:val="0D0D0D"/>
          <w:shd w:val="clear" w:color="auto" w:fill="FFFFFF"/>
        </w:rPr>
        <w:drawing>
          <wp:inline distT="0" distB="0" distL="0" distR="0" wp14:anchorId="5ECAC86C" wp14:editId="15909389">
            <wp:extent cx="5759450" cy="1358900"/>
            <wp:effectExtent l="0" t="0" r="0" b="0"/>
            <wp:docPr id="2056885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85976" name=""/>
                    <pic:cNvPicPr/>
                  </pic:nvPicPr>
                  <pic:blipFill>
                    <a:blip r:embed="rId27"/>
                    <a:stretch>
                      <a:fillRect/>
                    </a:stretch>
                  </pic:blipFill>
                  <pic:spPr>
                    <a:xfrm>
                      <a:off x="0" y="0"/>
                      <a:ext cx="5759450" cy="1358900"/>
                    </a:xfrm>
                    <a:prstGeom prst="rect">
                      <a:avLst/>
                    </a:prstGeom>
                  </pic:spPr>
                </pic:pic>
              </a:graphicData>
            </a:graphic>
          </wp:inline>
        </w:drawing>
      </w:r>
    </w:p>
    <w:p w14:paraId="52DFCE48" w14:textId="3A877FBA" w:rsidR="00916507" w:rsidRPr="00916507" w:rsidRDefault="00916507" w:rsidP="00916507">
      <w:pPr>
        <w:ind w:firstLine="422"/>
        <w:jc w:val="center"/>
        <w:rPr>
          <w:b/>
          <w:bCs/>
          <w:color w:val="0D0D0D"/>
          <w:sz w:val="21"/>
          <w:szCs w:val="16"/>
          <w:shd w:val="clear" w:color="auto" w:fill="FFFFFF"/>
        </w:rPr>
      </w:pPr>
      <w:r w:rsidRPr="00916507">
        <w:rPr>
          <w:b/>
          <w:bCs/>
          <w:color w:val="0D0D0D"/>
          <w:sz w:val="21"/>
          <w:szCs w:val="16"/>
          <w:shd w:val="clear" w:color="auto" w:fill="FFFFFF"/>
        </w:rPr>
        <w:t>图</w:t>
      </w:r>
      <w:r w:rsidRPr="00916507">
        <w:rPr>
          <w:b/>
          <w:bCs/>
          <w:color w:val="0D0D0D"/>
          <w:sz w:val="21"/>
          <w:szCs w:val="16"/>
          <w:shd w:val="clear" w:color="auto" w:fill="FFFFFF"/>
        </w:rPr>
        <w:t xml:space="preserve">2-7 </w:t>
      </w:r>
      <w:r w:rsidRPr="00916507">
        <w:rPr>
          <w:b/>
          <w:bCs/>
          <w:color w:val="0D0D0D"/>
          <w:sz w:val="21"/>
          <w:szCs w:val="16"/>
          <w:shd w:val="clear" w:color="auto" w:fill="FFFFFF"/>
        </w:rPr>
        <w:t>用图神经网络预测镍</w:t>
      </w:r>
      <w:proofErr w:type="gramStart"/>
      <w:r w:rsidRPr="00916507">
        <w:rPr>
          <w:b/>
          <w:bCs/>
          <w:color w:val="0D0D0D"/>
          <w:sz w:val="21"/>
          <w:szCs w:val="16"/>
          <w:shd w:val="clear" w:color="auto" w:fill="FFFFFF"/>
        </w:rPr>
        <w:t>的固液共存</w:t>
      </w:r>
      <w:proofErr w:type="gramEnd"/>
      <w:r w:rsidRPr="00916507">
        <w:rPr>
          <w:b/>
          <w:bCs/>
          <w:color w:val="0D0D0D"/>
          <w:sz w:val="21"/>
          <w:szCs w:val="16"/>
          <w:shd w:val="clear" w:color="auto" w:fill="FFFFFF"/>
        </w:rPr>
        <w:t>系统势能和界面</w:t>
      </w:r>
    </w:p>
    <w:p w14:paraId="6418105F" w14:textId="7595BD38" w:rsidR="003A20E7" w:rsidRDefault="00916507" w:rsidP="00916507">
      <w:pPr>
        <w:ind w:firstLine="480"/>
        <w:jc w:val="left"/>
        <w:rPr>
          <w:color w:val="0D0D0D"/>
          <w:shd w:val="clear" w:color="auto" w:fill="FFFFFF"/>
        </w:rPr>
      </w:pPr>
      <w:r w:rsidRPr="008F099D">
        <w:rPr>
          <w:color w:val="000000"/>
          <w:kern w:val="0"/>
          <w:szCs w:val="21"/>
        </w:rPr>
        <w:t>其作者团队认为，</w:t>
      </w:r>
      <w:r w:rsidRPr="008F099D">
        <w:rPr>
          <w:color w:val="0D0D0D"/>
          <w:shd w:val="clear" w:color="auto" w:fill="FFFFFF"/>
        </w:rPr>
        <w:t>原子坐标的网格点表示并不高效，因为它具有大量的稀疏区域</w:t>
      </w:r>
      <w:r>
        <w:rPr>
          <w:color w:val="0D0D0D"/>
          <w:shd w:val="clear" w:color="auto" w:fill="FFFFFF"/>
        </w:rPr>
        <w:t>（</w:t>
      </w:r>
      <w:r w:rsidRPr="008F099D">
        <w:rPr>
          <w:color w:val="0D0D0D"/>
          <w:shd w:val="clear" w:color="auto" w:fill="FFFFFF"/>
        </w:rPr>
        <w:t>见图</w:t>
      </w:r>
      <w:r>
        <w:rPr>
          <w:rFonts w:hint="eastAsia"/>
          <w:color w:val="0D0D0D"/>
          <w:shd w:val="clear" w:color="auto" w:fill="FFFFFF"/>
        </w:rPr>
        <w:t>2</w:t>
      </w:r>
      <w:r>
        <w:rPr>
          <w:color w:val="0D0D0D"/>
          <w:shd w:val="clear" w:color="auto" w:fill="FFFFFF"/>
        </w:rPr>
        <w:t>-8</w:t>
      </w:r>
      <w:r w:rsidRPr="008F099D">
        <w:rPr>
          <w:color w:val="0D0D0D"/>
          <w:shd w:val="clear" w:color="auto" w:fill="FFFFFF"/>
        </w:rPr>
        <w:t>）。</w:t>
      </w:r>
      <w:r w:rsidR="003A20E7" w:rsidRPr="008F099D">
        <w:rPr>
          <w:color w:val="0D0D0D"/>
          <w:shd w:val="clear" w:color="auto" w:fill="FFFFFF"/>
        </w:rPr>
        <w:t>在图论或是数据结构中，这两种方法分别被称为邻接矩阵和邻接表。</w:t>
      </w:r>
      <w:r w:rsidR="003A20E7" w:rsidRPr="008F099D">
        <w:rPr>
          <w:color w:val="0D0D0D"/>
          <w:shd w:val="clear" w:color="auto" w:fill="FFFFFF"/>
        </w:rPr>
        <w:t>CNN</w:t>
      </w:r>
      <w:r w:rsidR="003A20E7" w:rsidRPr="008F099D">
        <w:rPr>
          <w:color w:val="0D0D0D"/>
          <w:shd w:val="clear" w:color="auto" w:fill="FFFFFF"/>
        </w:rPr>
        <w:t>可以处理邻接矩阵，但是难以处理邻接表。因此，通过网格点表示</w:t>
      </w:r>
      <w:r w:rsidR="00D06767">
        <w:rPr>
          <w:rFonts w:hint="eastAsia"/>
          <w:color w:val="0D0D0D"/>
          <w:shd w:val="clear" w:color="auto" w:fill="FFFFFF"/>
        </w:rPr>
        <w:t>，来</w:t>
      </w:r>
      <w:r w:rsidR="003A20E7" w:rsidRPr="008F099D">
        <w:rPr>
          <w:color w:val="0D0D0D"/>
          <w:shd w:val="clear" w:color="auto" w:fill="FFFFFF"/>
        </w:rPr>
        <w:t>扩展</w:t>
      </w:r>
      <w:r w:rsidR="003A20E7" w:rsidRPr="008F099D">
        <w:rPr>
          <w:color w:val="0D0D0D"/>
          <w:shd w:val="clear" w:color="auto" w:fill="FFFFFF"/>
        </w:rPr>
        <w:t>CNN</w:t>
      </w:r>
      <w:r w:rsidR="003A20E7" w:rsidRPr="008F099D">
        <w:rPr>
          <w:color w:val="0D0D0D"/>
          <w:shd w:val="clear" w:color="auto" w:fill="FFFFFF"/>
        </w:rPr>
        <w:t>模型</w:t>
      </w:r>
      <w:r w:rsidR="00D06767">
        <w:rPr>
          <w:rFonts w:hint="eastAsia"/>
          <w:color w:val="0D0D0D"/>
          <w:shd w:val="clear" w:color="auto" w:fill="FFFFFF"/>
        </w:rPr>
        <w:t>，</w:t>
      </w:r>
      <w:r w:rsidR="003A20E7" w:rsidRPr="008F099D">
        <w:rPr>
          <w:color w:val="0D0D0D"/>
          <w:shd w:val="clear" w:color="auto" w:fill="FFFFFF"/>
        </w:rPr>
        <w:t>以处理大型</w:t>
      </w:r>
      <w:r w:rsidR="003A20E7" w:rsidRPr="008F099D">
        <w:rPr>
          <w:color w:val="0D0D0D"/>
          <w:shd w:val="clear" w:color="auto" w:fill="FFFFFF"/>
        </w:rPr>
        <w:t>MD</w:t>
      </w:r>
      <w:r w:rsidR="003A20E7" w:rsidRPr="008F099D">
        <w:rPr>
          <w:color w:val="0D0D0D"/>
          <w:shd w:val="clear" w:color="auto" w:fill="FFFFFF"/>
        </w:rPr>
        <w:t>模拟系统并不是一种高效的方法。</w:t>
      </w:r>
      <w:r w:rsidR="00D06767">
        <w:rPr>
          <w:rFonts w:hint="eastAsia"/>
          <w:color w:val="0D0D0D"/>
          <w:shd w:val="clear" w:color="auto" w:fill="FFFFFF"/>
        </w:rPr>
        <w:t>可以</w:t>
      </w:r>
      <w:r w:rsidR="003A20E7" w:rsidRPr="008F099D">
        <w:rPr>
          <w:color w:val="0D0D0D"/>
          <w:shd w:val="clear" w:color="auto" w:fill="FFFFFF"/>
        </w:rPr>
        <w:t>处理</w:t>
      </w:r>
      <w:proofErr w:type="gramStart"/>
      <w:r w:rsidR="003A20E7" w:rsidRPr="008F099D">
        <w:rPr>
          <w:color w:val="0D0D0D"/>
          <w:shd w:val="clear" w:color="auto" w:fill="FFFFFF"/>
        </w:rPr>
        <w:t>图结构</w:t>
      </w:r>
      <w:proofErr w:type="gramEnd"/>
      <w:r w:rsidR="003A20E7" w:rsidRPr="008F099D">
        <w:rPr>
          <w:color w:val="0D0D0D"/>
          <w:shd w:val="clear" w:color="auto" w:fill="FFFFFF"/>
        </w:rPr>
        <w:t>的新型神经网络正迅速受到欢迎，这</w:t>
      </w:r>
      <w:r>
        <w:rPr>
          <w:rFonts w:hint="eastAsia"/>
          <w:color w:val="0D0D0D"/>
          <w:shd w:val="clear" w:color="auto" w:fill="FFFFFF"/>
        </w:rPr>
        <w:t>种</w:t>
      </w:r>
      <w:r w:rsidR="00D06767">
        <w:rPr>
          <w:rFonts w:hint="eastAsia"/>
          <w:color w:val="0D0D0D"/>
          <w:shd w:val="clear" w:color="auto" w:fill="FFFFFF"/>
        </w:rPr>
        <w:t>CNN</w:t>
      </w:r>
      <w:r w:rsidR="003A20E7" w:rsidRPr="008F099D">
        <w:rPr>
          <w:color w:val="0D0D0D"/>
          <w:shd w:val="clear" w:color="auto" w:fill="FFFFFF"/>
        </w:rPr>
        <w:t>称为图卷积网络</w:t>
      </w:r>
      <w:r w:rsidR="00B06485">
        <w:rPr>
          <w:color w:val="0D0D0D"/>
          <w:shd w:val="clear" w:color="auto" w:fill="FFFFFF"/>
        </w:rPr>
        <w:t>（</w:t>
      </w:r>
      <w:r w:rsidR="003A20E7" w:rsidRPr="008F099D">
        <w:rPr>
          <w:color w:val="0D0D0D"/>
          <w:shd w:val="clear" w:color="auto" w:fill="FFFFFF"/>
        </w:rPr>
        <w:t>GCN</w:t>
      </w:r>
      <w:r w:rsidR="003A20E7" w:rsidRPr="008F099D">
        <w:rPr>
          <w:color w:val="0D0D0D"/>
          <w:shd w:val="clear" w:color="auto" w:fill="FFFFFF"/>
        </w:rPr>
        <w:t>）</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&lt;EndNote&gt;&lt;Cite&gt;&lt;Author&gt;Kipf&lt;/Author&gt;&lt;Year&gt;2016&lt;/Year&gt;&lt;RecNum&gt;29&lt;/RecNum&gt;&lt;DisplayText&gt;&lt;style face="superscript"&gt;[28]&lt;/style&gt;&lt;/DisplayText&gt;&lt;record&gt;&lt;rec-number&gt;29&lt;/rec-number&gt;&lt;foreign-keys&gt;&lt;key app="EN" db-id="5vd9ds0vmvs2pqezzz1x5rpd5rxtsfw5esw0" timestamp="1709569432"&gt;29&lt;/key&gt;&lt;/foreign-keys&gt;&lt;ref-type name="Journal Article"&gt;17&lt;/ref-type&gt;&lt;contributors&gt;&lt;authors&gt;&lt;author&gt;Kipf, Thomas N&lt;/author&gt;&lt;author&gt;Welling, Max %J arXiv preprint arXiv:.02907&lt;/author&gt;&lt;/authors&gt;&lt;/contributors&gt;&lt;titles&gt;&lt;title&gt;Semi-supervised classification with graph convolutional networks&lt;/title&gt;&lt;/titles&gt;&lt;dates&gt;&lt;year&gt;2016&lt;/year&gt;&lt;/dates&gt;&lt;urls&gt;&lt;/urls&gt;&lt;/record&gt;&lt;/Cite&gt;&lt;/EndNote&gt;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[28]</w:t>
      </w:r>
      <w:r w:rsidR="00F7615A" w:rsidRPr="003F57B5">
        <w:rPr>
          <w:noProof/>
          <w:sz w:val="21"/>
          <w:szCs w:val="16"/>
          <w:vertAlign w:val="superscript"/>
        </w:rPr>
        <w:fldChar w:fldCharType="end"/>
      </w:r>
      <w:r w:rsidR="003A20E7" w:rsidRPr="008F099D">
        <w:rPr>
          <w:color w:val="0D0D0D"/>
          <w:shd w:val="clear" w:color="auto" w:fill="FFFFFF"/>
        </w:rPr>
        <w:t>。</w:t>
      </w:r>
    </w:p>
    <w:p w14:paraId="2C0C7B98" w14:textId="77777777" w:rsidR="00916507" w:rsidRPr="008F099D" w:rsidRDefault="00916507" w:rsidP="00916507">
      <w:pPr>
        <w:ind w:firstLine="480"/>
        <w:jc w:val="center"/>
        <w:rPr>
          <w:color w:val="0D0D0D"/>
          <w:shd w:val="clear" w:color="auto" w:fill="FFFFFF"/>
        </w:rPr>
      </w:pPr>
      <w:r w:rsidRPr="008F099D">
        <w:rPr>
          <w:noProof/>
          <w:color w:val="0D0D0D"/>
          <w:shd w:val="clear" w:color="auto" w:fill="FFFFFF"/>
        </w:rPr>
        <w:drawing>
          <wp:inline distT="0" distB="0" distL="0" distR="0" wp14:anchorId="52514352" wp14:editId="24E1844E">
            <wp:extent cx="3547011" cy="1899138"/>
            <wp:effectExtent l="0" t="0" r="0" b="6350"/>
            <wp:docPr id="2399738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3854" name="图片 1" descr="图示&#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0357" cy="1906284"/>
                    </a:xfrm>
                    <a:prstGeom prst="rect">
                      <a:avLst/>
                    </a:prstGeom>
                  </pic:spPr>
                </pic:pic>
              </a:graphicData>
            </a:graphic>
          </wp:inline>
        </w:drawing>
      </w:r>
    </w:p>
    <w:p w14:paraId="3E0E0E65" w14:textId="405F0B59" w:rsidR="00916507" w:rsidRPr="00916507" w:rsidRDefault="00916507" w:rsidP="00916507">
      <w:pPr>
        <w:ind w:firstLine="422"/>
        <w:jc w:val="center"/>
        <w:rPr>
          <w:b/>
          <w:bCs/>
          <w:color w:val="0D0D0D"/>
          <w:sz w:val="21"/>
          <w:szCs w:val="16"/>
          <w:shd w:val="clear" w:color="auto" w:fill="FFFFFF"/>
        </w:rPr>
      </w:pPr>
      <w:r w:rsidRPr="008F099D">
        <w:rPr>
          <w:b/>
          <w:bCs/>
          <w:color w:val="0D0D0D"/>
          <w:sz w:val="21"/>
          <w:szCs w:val="16"/>
          <w:shd w:val="clear" w:color="auto" w:fill="FFFFFF"/>
        </w:rPr>
        <w:t>图</w:t>
      </w:r>
      <w:r>
        <w:rPr>
          <w:rFonts w:hint="eastAsia"/>
          <w:b/>
          <w:bCs/>
          <w:color w:val="0D0D0D"/>
          <w:sz w:val="21"/>
          <w:szCs w:val="16"/>
          <w:shd w:val="clear" w:color="auto" w:fill="FFFFFF"/>
        </w:rPr>
        <w:t>2</w:t>
      </w:r>
      <w:r>
        <w:rPr>
          <w:b/>
          <w:bCs/>
          <w:color w:val="0D0D0D"/>
          <w:sz w:val="21"/>
          <w:szCs w:val="16"/>
          <w:shd w:val="clear" w:color="auto" w:fill="FFFFFF"/>
        </w:rPr>
        <w:t>-8</w:t>
      </w:r>
      <w:r w:rsidRPr="008F099D">
        <w:rPr>
          <w:b/>
          <w:bCs/>
          <w:color w:val="0D0D0D"/>
          <w:sz w:val="21"/>
          <w:szCs w:val="16"/>
          <w:shd w:val="clear" w:color="auto" w:fill="FFFFFF"/>
        </w:rPr>
        <w:t xml:space="preserve"> </w:t>
      </w:r>
      <w:r w:rsidRPr="008F099D">
        <w:rPr>
          <w:b/>
          <w:bCs/>
          <w:color w:val="0D0D0D"/>
          <w:sz w:val="21"/>
          <w:szCs w:val="16"/>
          <w:shd w:val="clear" w:color="auto" w:fill="FFFFFF"/>
        </w:rPr>
        <w:t>图神经网络的存储结构</w:t>
      </w:r>
    </w:p>
    <w:p w14:paraId="0A38FF88" w14:textId="4AB9F9E9" w:rsidR="003A20E7" w:rsidRDefault="003A20E7" w:rsidP="001B14B6">
      <w:pPr>
        <w:ind w:firstLine="480"/>
        <w:rPr>
          <w:ins w:id="17" w:author="Liz" w:date="2024-03-06T00:38:00Z"/>
          <w:color w:val="0D0D0D"/>
          <w:shd w:val="clear" w:color="auto" w:fill="FFFFFF"/>
        </w:rPr>
      </w:pPr>
      <w:r w:rsidRPr="008F099D">
        <w:rPr>
          <w:color w:val="0D0D0D"/>
          <w:shd w:val="clear" w:color="auto" w:fill="FFFFFF"/>
        </w:rPr>
        <w:lastRenderedPageBreak/>
        <w:t>Theodore W. Walker</w:t>
      </w:r>
      <w:r w:rsidRPr="008F099D">
        <w:rPr>
          <w:color w:val="0D0D0D"/>
          <w:shd w:val="clear" w:color="auto" w:fill="FFFFFF"/>
        </w:rPr>
        <w:t>等</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&lt;EndNote&gt;&lt;Cite&gt;&lt;Author&gt;Walker&lt;/Author&gt;&lt;Year&gt;2020&lt;/Year&gt;&lt;RecNum&gt;30&lt;/RecNum&gt;&lt;DisplayText&gt;&lt;style face="superscript"&gt;[29]&lt;/style&gt;&lt;/DisplayText&gt;&lt;record&gt;&lt;rec-number&gt;30&lt;/rec-number&gt;&lt;foreign-keys&gt;&lt;key app="EN" db-id="5vd9ds0vmvs2pqezzz1x5rpd5rxtsfw5esw0" timestamp="1709569470"&gt;30&lt;/key&gt;&lt;/foreign-keys&gt;&lt;ref-type name="Journal Article"&gt;17&lt;/ref-type&gt;&lt;contributors&gt;&lt;authors&gt;&lt;author&gt;Walker, Theodore W&lt;/author&gt;&lt;author&gt;Chew, Alex K&lt;/author&gt;&lt;author&gt;Van Lehn, Reid C&lt;/author&gt;&lt;author&gt;Dumesic, James A&lt;/author&gt;&lt;author&gt;Huber, George W %J Topics in Catalysis&lt;/author&gt;&lt;/authors&gt;&lt;/contributors&gt;&lt;titles&gt;&lt;title&gt;Rational design of mixed solvent systems for acid-catalyzed biomass conversion processes using a combined experimental, molecular dynamics and machine learning approach&lt;/title&gt;&lt;/titles&gt;&lt;pages&gt;649-663&lt;/pages&gt;&lt;volume&gt;63&lt;/volume&gt;&lt;dates&gt;&lt;year&gt;2020&lt;/year&gt;&lt;/dates&gt;&lt;isbn&gt;1022-5528&lt;/isbn&gt;&lt;urls&gt;&lt;/urls&gt;&lt;/record&gt;&lt;/Cite&gt;&lt;/EndNote&gt;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[29]</w:t>
      </w:r>
      <w:r w:rsidR="00F7615A" w:rsidRPr="003F57B5">
        <w:rPr>
          <w:noProof/>
          <w:sz w:val="21"/>
          <w:szCs w:val="16"/>
          <w:vertAlign w:val="superscript"/>
        </w:rPr>
        <w:fldChar w:fldCharType="end"/>
      </w:r>
      <w:r w:rsidRPr="008F099D">
        <w:rPr>
          <w:color w:val="0D0D0D"/>
          <w:shd w:val="clear" w:color="auto" w:fill="FFFFFF"/>
        </w:rPr>
        <w:t>总结了其工作组通过实验、经典分子动力学模拟和机器学习工具估计溶剂对液相酸催化的生物质转化反应速率和选择性的工作，将这些见解综合到一个工作流程中，通过经典分子动力学模拟和机器学习工具，通过分析反应物周围的溶剂环境，其估计了溶剂组成对生物质衍生分子反应性的影响。</w:t>
      </w:r>
      <w:r w:rsidR="004857CE">
        <w:rPr>
          <w:rFonts w:hint="eastAsia"/>
          <w:color w:val="0D0D0D"/>
          <w:shd w:val="clear" w:color="auto" w:fill="FFFFFF"/>
        </w:rPr>
        <w:t>同时，</w:t>
      </w:r>
      <w:r w:rsidRPr="008F099D">
        <w:rPr>
          <w:color w:val="0D0D0D"/>
          <w:shd w:val="clear" w:color="auto" w:fill="FFFFFF"/>
        </w:rPr>
        <w:t>分子动力学模拟可以估计溶剂诱导的生物质转化反应</w:t>
      </w:r>
      <w:r w:rsidR="004857CE">
        <w:rPr>
          <w:rFonts w:hint="eastAsia"/>
          <w:color w:val="0D0D0D"/>
          <w:shd w:val="clear" w:color="auto" w:fill="FFFFFF"/>
        </w:rPr>
        <w:t>对特定产物的选择性</w:t>
      </w:r>
      <w:r w:rsidRPr="008F099D">
        <w:rPr>
          <w:color w:val="0D0D0D"/>
          <w:shd w:val="clear" w:color="auto" w:fill="FFFFFF"/>
        </w:rPr>
        <w:t>，通过以溶剂组成为函数的形式</w:t>
      </w:r>
      <w:r w:rsidR="003F6608">
        <w:rPr>
          <w:rFonts w:hint="eastAsia"/>
          <w:color w:val="0D0D0D"/>
          <w:shd w:val="clear" w:color="auto" w:fill="FFFFFF"/>
        </w:rPr>
        <w:t>，</w:t>
      </w:r>
      <w:r w:rsidRPr="008F099D">
        <w:rPr>
          <w:color w:val="0D0D0D"/>
          <w:shd w:val="clear" w:color="auto" w:fill="FFFFFF"/>
        </w:rPr>
        <w:t>量化反应物和产物状态的溶剂化自由能。这些基于分子动力学和机器学习的工具被结合成一个工作流程，通过这种方法，作者成功地预测了混合溶剂系统对反应速率和选择性的影响，并为生物质转化过程的溶剂设计提供了一种新的策略。这种方法为理解混合溶剂系统在控制液相反应活性中的作用提供了分子层面的理解，为新化学过程的开发提供了一种</w:t>
      </w:r>
      <w:r w:rsidR="003F6608">
        <w:rPr>
          <w:rFonts w:hint="eastAsia"/>
          <w:color w:val="0D0D0D"/>
          <w:shd w:val="clear" w:color="auto" w:fill="FFFFFF"/>
        </w:rPr>
        <w:t>大幅</w:t>
      </w:r>
      <w:r w:rsidRPr="008F099D">
        <w:rPr>
          <w:color w:val="0D0D0D"/>
          <w:shd w:val="clear" w:color="auto" w:fill="FFFFFF"/>
        </w:rPr>
        <w:t>减少实验负担的框架。</w:t>
      </w:r>
    </w:p>
    <w:p w14:paraId="5B42EDAC" w14:textId="0481074C" w:rsidR="00252974" w:rsidRDefault="00AF7CDF" w:rsidP="00712FBC">
      <w:pPr>
        <w:ind w:firstLine="480"/>
        <w:rPr>
          <w:color w:val="0D0D0D"/>
          <w:shd w:val="clear" w:color="auto" w:fill="FFFFFF"/>
        </w:rPr>
      </w:pPr>
      <w:r w:rsidRPr="00AF7CDF">
        <w:rPr>
          <w:rFonts w:hint="eastAsia"/>
          <w:color w:val="0D0D0D"/>
          <w:shd w:val="clear" w:color="auto" w:fill="FFFFFF"/>
        </w:rPr>
        <w:t xml:space="preserve">Atharva S. </w:t>
      </w:r>
      <w:proofErr w:type="gramStart"/>
      <w:r w:rsidRPr="00AF7CDF">
        <w:rPr>
          <w:rFonts w:hint="eastAsia"/>
          <w:color w:val="0D0D0D"/>
          <w:shd w:val="clear" w:color="auto" w:fill="FFFFFF"/>
        </w:rPr>
        <w:t>Kelkar</w:t>
      </w:r>
      <w:r w:rsidRPr="00AF7CDF">
        <w:rPr>
          <w:rFonts w:hint="eastAsia"/>
          <w:color w:val="0D0D0D"/>
          <w:sz w:val="21"/>
          <w:szCs w:val="16"/>
          <w:shd w:val="clear" w:color="auto" w:fill="FFFFFF"/>
          <w:vertAlign w:val="superscript"/>
        </w:rPr>
        <w:t>[</w:t>
      </w:r>
      <w:proofErr w:type="gramEnd"/>
      <w:r w:rsidRPr="00AF7CDF">
        <w:rPr>
          <w:rFonts w:hint="eastAsia"/>
          <w:color w:val="0D0D0D"/>
          <w:sz w:val="21"/>
          <w:szCs w:val="16"/>
          <w:shd w:val="clear" w:color="auto" w:fill="FFFFFF"/>
          <w:vertAlign w:val="superscript"/>
        </w:rPr>
        <w:t>30]</w:t>
      </w:r>
      <w:r w:rsidRPr="00AF7CDF">
        <w:rPr>
          <w:rFonts w:hint="eastAsia"/>
          <w:color w:val="0D0D0D"/>
          <w:shd w:val="clear" w:color="auto" w:fill="FFFFFF"/>
        </w:rPr>
        <w:t>等提出了一种基于</w:t>
      </w:r>
      <w:r w:rsidRPr="00AF7CDF">
        <w:rPr>
          <w:rFonts w:hint="eastAsia"/>
          <w:color w:val="0D0D0D"/>
          <w:shd w:val="clear" w:color="auto" w:fill="FFFFFF"/>
        </w:rPr>
        <w:t>MD</w:t>
      </w:r>
      <w:r w:rsidRPr="00AF7CDF">
        <w:rPr>
          <w:rFonts w:hint="eastAsia"/>
          <w:color w:val="0D0D0D"/>
          <w:shd w:val="clear" w:color="auto" w:fill="FFFFFF"/>
        </w:rPr>
        <w:t>模拟中水分子的位置，通过卷积神经网络，来预测水合自由能（</w:t>
      </w:r>
      <w:r w:rsidRPr="00AF7CDF">
        <w:rPr>
          <w:rFonts w:hint="eastAsia"/>
          <w:color w:val="0D0D0D"/>
          <w:shd w:val="clear" w:color="auto" w:fill="FFFFFF"/>
        </w:rPr>
        <w:t>HFE</w:t>
      </w:r>
      <w:r w:rsidRPr="00AF7CDF">
        <w:rPr>
          <w:rFonts w:hint="eastAsia"/>
          <w:color w:val="0D0D0D"/>
          <w:shd w:val="clear" w:color="auto" w:fill="FFFFFF"/>
        </w:rPr>
        <w:t>），</w:t>
      </w:r>
      <w:r w:rsidR="0040746A">
        <w:rPr>
          <w:rFonts w:hint="eastAsia"/>
          <w:color w:val="0D0D0D"/>
          <w:shd w:val="clear" w:color="auto" w:fill="FFFFFF"/>
        </w:rPr>
        <w:t>用于评估</w:t>
      </w:r>
      <w:r w:rsidRPr="00AF7CDF">
        <w:rPr>
          <w:rFonts w:hint="eastAsia"/>
          <w:color w:val="0D0D0D"/>
          <w:shd w:val="clear" w:color="auto" w:fill="FFFFFF"/>
        </w:rPr>
        <w:t>界面</w:t>
      </w:r>
      <w:r w:rsidR="0040746A">
        <w:rPr>
          <w:rFonts w:hint="eastAsia"/>
          <w:color w:val="0D0D0D"/>
          <w:shd w:val="clear" w:color="auto" w:fill="FFFFFF"/>
        </w:rPr>
        <w:t>的</w:t>
      </w:r>
      <w:r w:rsidRPr="00AF7CDF">
        <w:rPr>
          <w:rFonts w:hint="eastAsia"/>
          <w:color w:val="0D0D0D"/>
          <w:shd w:val="clear" w:color="auto" w:fill="FFFFFF"/>
        </w:rPr>
        <w:t>疏水性。其设计了一系列理想化的自组装单层（</w:t>
      </w:r>
      <w:r w:rsidRPr="00AF7CDF">
        <w:rPr>
          <w:rFonts w:hint="eastAsia"/>
          <w:color w:val="0D0D0D"/>
          <w:shd w:val="clear" w:color="auto" w:fill="FFFFFF"/>
        </w:rPr>
        <w:t>SAM</w:t>
      </w:r>
      <w:r w:rsidRPr="00AF7CDF">
        <w:rPr>
          <w:rFonts w:hint="eastAsia"/>
          <w:color w:val="0D0D0D"/>
          <w:shd w:val="clear" w:color="auto" w:fill="FFFFFF"/>
        </w:rPr>
        <w:t>）</w:t>
      </w:r>
      <w:r w:rsidR="0040746A">
        <w:rPr>
          <w:rFonts w:hint="eastAsia"/>
          <w:color w:val="0D0D0D"/>
          <w:shd w:val="clear" w:color="auto" w:fill="FFFFFF"/>
        </w:rPr>
        <w:t>模型</w:t>
      </w:r>
      <w:r w:rsidRPr="00AF7CDF">
        <w:rPr>
          <w:rFonts w:hint="eastAsia"/>
          <w:color w:val="0D0D0D"/>
          <w:shd w:val="clear" w:color="auto" w:fill="FFFFFF"/>
        </w:rPr>
        <w:t>，这些</w:t>
      </w:r>
      <w:r w:rsidRPr="00AF7CDF">
        <w:rPr>
          <w:rFonts w:hint="eastAsia"/>
          <w:color w:val="0D0D0D"/>
          <w:shd w:val="clear" w:color="auto" w:fill="FFFFFF"/>
        </w:rPr>
        <w:t>SAMs</w:t>
      </w:r>
      <w:r w:rsidRPr="00AF7CDF">
        <w:rPr>
          <w:rFonts w:hint="eastAsia"/>
          <w:color w:val="0D0D0D"/>
          <w:shd w:val="clear" w:color="auto" w:fill="FFFFFF"/>
        </w:rPr>
        <w:t>具有不同的末端基团和表面极性，用作</w:t>
      </w:r>
      <w:r w:rsidRPr="00AF7CDF">
        <w:rPr>
          <w:rFonts w:hint="eastAsia"/>
          <w:color w:val="0D0D0D"/>
          <w:shd w:val="clear" w:color="auto" w:fill="FFFFFF"/>
        </w:rPr>
        <w:t>CNN</w:t>
      </w:r>
      <w:r w:rsidRPr="00AF7CDF">
        <w:rPr>
          <w:rFonts w:hint="eastAsia"/>
          <w:color w:val="0D0D0D"/>
          <w:shd w:val="clear" w:color="auto" w:fill="FFFFFF"/>
        </w:rPr>
        <w:t>训练的标签。在完成训练后，</w:t>
      </w:r>
      <w:r w:rsidRPr="00AF7CDF">
        <w:rPr>
          <w:rFonts w:hint="eastAsia"/>
          <w:color w:val="0D0D0D"/>
          <w:shd w:val="clear" w:color="auto" w:fill="FFFFFF"/>
        </w:rPr>
        <w:t>CNN</w:t>
      </w:r>
      <w:r w:rsidRPr="00AF7CDF">
        <w:rPr>
          <w:rFonts w:hint="eastAsia"/>
          <w:color w:val="0D0D0D"/>
          <w:shd w:val="clear" w:color="auto" w:fill="FFFFFF"/>
        </w:rPr>
        <w:t>得到了</w:t>
      </w:r>
      <w:r w:rsidR="009431C2">
        <w:rPr>
          <w:rFonts w:hint="eastAsia"/>
          <w:color w:val="0D0D0D"/>
          <w:shd w:val="clear" w:color="auto" w:fill="FFFFFF"/>
        </w:rPr>
        <w:t>很</w:t>
      </w:r>
      <w:r w:rsidRPr="00AF7CDF">
        <w:rPr>
          <w:rFonts w:hint="eastAsia"/>
          <w:color w:val="0D0D0D"/>
          <w:shd w:val="clear" w:color="auto" w:fill="FFFFFF"/>
        </w:rPr>
        <w:t>准确的结果。这种方法只需要</w:t>
      </w:r>
      <w:r w:rsidRPr="00AF7CDF">
        <w:rPr>
          <w:rFonts w:hint="eastAsia"/>
          <w:color w:val="0D0D0D"/>
          <w:shd w:val="clear" w:color="auto" w:fill="FFFFFF"/>
        </w:rPr>
        <w:t>180</w:t>
      </w:r>
      <w:r w:rsidR="0040746A">
        <w:rPr>
          <w:color w:val="0D0D0D"/>
          <w:shd w:val="clear" w:color="auto" w:fill="FFFFFF"/>
        </w:rPr>
        <w:t xml:space="preserve"> </w:t>
      </w:r>
      <w:proofErr w:type="spellStart"/>
      <w:ins w:id="18" w:author="PC" w:date="2024-03-06T17:18:00Z">
        <w:r w:rsidR="0040746A">
          <w:rPr>
            <w:rFonts w:hint="eastAsia"/>
            <w:color w:val="0D0D0D"/>
            <w:shd w:val="clear" w:color="auto" w:fill="FFFFFF"/>
          </w:rPr>
          <w:t>ps</w:t>
        </w:r>
      </w:ins>
      <w:proofErr w:type="spellEnd"/>
      <w:r w:rsidRPr="00AF7CDF">
        <w:rPr>
          <w:rFonts w:hint="eastAsia"/>
          <w:color w:val="0D0D0D"/>
          <w:shd w:val="clear" w:color="auto" w:fill="FFFFFF"/>
        </w:rPr>
        <w:t>的</w:t>
      </w:r>
      <w:r w:rsidRPr="00AF7CDF">
        <w:rPr>
          <w:rFonts w:hint="eastAsia"/>
          <w:color w:val="0D0D0D"/>
          <w:shd w:val="clear" w:color="auto" w:fill="FFFFFF"/>
        </w:rPr>
        <w:t>MD</w:t>
      </w:r>
      <w:r w:rsidRPr="00AF7CDF">
        <w:rPr>
          <w:rFonts w:hint="eastAsia"/>
          <w:color w:val="0D0D0D"/>
          <w:shd w:val="clear" w:color="auto" w:fill="FFFFFF"/>
        </w:rPr>
        <w:t>数据，就可得到</w:t>
      </w:r>
      <w:commentRangeStart w:id="19"/>
      <w:commentRangeStart w:id="20"/>
      <w:r w:rsidRPr="00AF7CDF">
        <w:rPr>
          <w:rFonts w:hint="eastAsia"/>
          <w:color w:val="0D0D0D"/>
          <w:shd w:val="clear" w:color="auto" w:fill="FFFFFF"/>
        </w:rPr>
        <w:t>RMSE</w:t>
      </w:r>
      <w:r w:rsidR="00252974">
        <w:rPr>
          <w:rFonts w:hint="eastAsia"/>
          <w:color w:val="0D0D0D"/>
          <w:shd w:val="clear" w:color="auto" w:fill="FFFFFF"/>
        </w:rPr>
        <w:t>趋于</w:t>
      </w:r>
      <w:r w:rsidRPr="00AF7CDF">
        <w:rPr>
          <w:rFonts w:hint="eastAsia"/>
          <w:color w:val="0D0D0D"/>
          <w:shd w:val="clear" w:color="auto" w:fill="FFFFFF"/>
        </w:rPr>
        <w:t>稳定</w:t>
      </w:r>
      <w:commentRangeEnd w:id="19"/>
      <w:r w:rsidR="0040746A">
        <w:rPr>
          <w:rStyle w:val="aff5"/>
        </w:rPr>
        <w:commentReference w:id="19"/>
      </w:r>
      <w:commentRangeEnd w:id="20"/>
      <w:r w:rsidR="00252974">
        <w:rPr>
          <w:rStyle w:val="aff5"/>
        </w:rPr>
        <w:commentReference w:id="20"/>
      </w:r>
      <w:r w:rsidR="00916507">
        <w:rPr>
          <w:rFonts w:hint="eastAsia"/>
          <w:color w:val="0D0D0D"/>
          <w:shd w:val="clear" w:color="auto" w:fill="FFFFFF"/>
        </w:rPr>
        <w:t>，</w:t>
      </w:r>
      <w:r w:rsidR="00252974">
        <w:rPr>
          <w:rFonts w:hint="eastAsia"/>
          <w:color w:val="0D0D0D"/>
          <w:shd w:val="clear" w:color="auto" w:fill="FFFFFF"/>
        </w:rPr>
        <w:t>结果收敛</w:t>
      </w:r>
      <w:r w:rsidRPr="00AF7CDF">
        <w:rPr>
          <w:rFonts w:hint="eastAsia"/>
          <w:color w:val="0D0D0D"/>
          <w:shd w:val="clear" w:color="auto" w:fill="FFFFFF"/>
        </w:rPr>
        <w:t>的</w:t>
      </w:r>
      <w:r w:rsidRPr="00AF7CDF">
        <w:rPr>
          <w:rFonts w:hint="eastAsia"/>
          <w:color w:val="0D0D0D"/>
          <w:shd w:val="clear" w:color="auto" w:fill="FFFFFF"/>
        </w:rPr>
        <w:t>HFE</w:t>
      </w:r>
      <w:r w:rsidRPr="00AF7CDF">
        <w:rPr>
          <w:rFonts w:hint="eastAsia"/>
          <w:color w:val="0D0D0D"/>
          <w:shd w:val="clear" w:color="auto" w:fill="FFFFFF"/>
        </w:rPr>
        <w:t>。相对而言，</w:t>
      </w:r>
      <w:r w:rsidR="003F6608">
        <w:rPr>
          <w:rFonts w:hint="eastAsia"/>
          <w:color w:val="0D0D0D"/>
          <w:shd w:val="clear" w:color="auto" w:fill="FFFFFF"/>
        </w:rPr>
        <w:t>传统</w:t>
      </w:r>
      <w:r w:rsidR="00712FBC">
        <w:rPr>
          <w:rFonts w:hint="eastAsia"/>
          <w:color w:val="0D0D0D"/>
          <w:shd w:val="clear" w:color="auto" w:fill="FFFFFF"/>
        </w:rPr>
        <w:t>的</w:t>
      </w:r>
      <w:r w:rsidR="003F6608" w:rsidRPr="00AF7CDF">
        <w:rPr>
          <w:rFonts w:hint="eastAsia"/>
          <w:color w:val="0D0D0D"/>
          <w:shd w:val="clear" w:color="auto" w:fill="FFFFFF"/>
        </w:rPr>
        <w:t>间接伞状抽样</w:t>
      </w:r>
      <w:r w:rsidR="00712FBC">
        <w:rPr>
          <w:rFonts w:hint="eastAsia"/>
          <w:color w:val="0D0D0D"/>
          <w:shd w:val="clear" w:color="auto" w:fill="FFFFFF"/>
        </w:rPr>
        <w:t>方法</w:t>
      </w:r>
      <w:r w:rsidR="003F6608" w:rsidRPr="00AF7CDF">
        <w:rPr>
          <w:rFonts w:hint="eastAsia"/>
          <w:color w:val="0D0D0D"/>
          <w:shd w:val="clear" w:color="auto" w:fill="FFFFFF"/>
        </w:rPr>
        <w:t>（</w:t>
      </w:r>
      <w:r w:rsidR="003F6608" w:rsidRPr="00AF7CDF">
        <w:rPr>
          <w:rFonts w:hint="eastAsia"/>
          <w:color w:val="0D0D0D"/>
          <w:shd w:val="clear" w:color="auto" w:fill="FFFFFF"/>
        </w:rPr>
        <w:t>INDUS</w:t>
      </w:r>
      <w:r w:rsidR="003F6608" w:rsidRPr="00AF7CDF">
        <w:rPr>
          <w:rFonts w:hint="eastAsia"/>
          <w:color w:val="0D0D0D"/>
          <w:shd w:val="clear" w:color="auto" w:fill="FFFFFF"/>
        </w:rPr>
        <w:t>），</w:t>
      </w:r>
      <w:r w:rsidRPr="00AF7CDF">
        <w:rPr>
          <w:rFonts w:hint="eastAsia"/>
          <w:color w:val="0D0D0D"/>
          <w:shd w:val="clear" w:color="auto" w:fill="FFFFFF"/>
        </w:rPr>
        <w:t>需要</w:t>
      </w:r>
      <w:r w:rsidRPr="00AF7CDF">
        <w:rPr>
          <w:rFonts w:hint="eastAsia"/>
          <w:color w:val="0D0D0D"/>
          <w:shd w:val="clear" w:color="auto" w:fill="FFFFFF"/>
        </w:rPr>
        <w:t>65</w:t>
      </w:r>
      <w:r w:rsidRPr="00AF7CDF">
        <w:rPr>
          <w:rFonts w:hint="eastAsia"/>
          <w:color w:val="0D0D0D"/>
          <w:shd w:val="clear" w:color="auto" w:fill="FFFFFF"/>
        </w:rPr>
        <w:t>纳秒以上的模拟结果</w:t>
      </w:r>
      <w:r w:rsidR="003F6608">
        <w:rPr>
          <w:rFonts w:hint="eastAsia"/>
          <w:color w:val="0D0D0D"/>
          <w:shd w:val="clear" w:color="auto" w:fill="FFFFFF"/>
        </w:rPr>
        <w:t>才能计算出</w:t>
      </w:r>
      <w:r w:rsidR="003F6608">
        <w:rPr>
          <w:rFonts w:hint="eastAsia"/>
          <w:color w:val="0D0D0D"/>
          <w:shd w:val="clear" w:color="auto" w:fill="FFFFFF"/>
        </w:rPr>
        <w:t>HFE</w:t>
      </w:r>
      <w:r w:rsidR="00332F42">
        <w:rPr>
          <w:rFonts w:hint="eastAsia"/>
          <w:color w:val="0D0D0D"/>
          <w:shd w:val="clear" w:color="auto" w:fill="FFFFFF"/>
        </w:rPr>
        <w:t>，是</w:t>
      </w:r>
      <w:r w:rsidR="00252974">
        <w:rPr>
          <w:rFonts w:hint="eastAsia"/>
          <w:color w:val="0D0D0D"/>
          <w:shd w:val="clear" w:color="auto" w:fill="FFFFFF"/>
        </w:rPr>
        <w:t>基于</w:t>
      </w:r>
      <w:r w:rsidR="00252974">
        <w:rPr>
          <w:rFonts w:hint="eastAsia"/>
          <w:color w:val="0D0D0D"/>
          <w:shd w:val="clear" w:color="auto" w:fill="FFFFFF"/>
        </w:rPr>
        <w:t>CNN</w:t>
      </w:r>
      <w:r w:rsidR="00252974">
        <w:rPr>
          <w:rFonts w:hint="eastAsia"/>
          <w:color w:val="0D0D0D"/>
          <w:shd w:val="clear" w:color="auto" w:fill="FFFFFF"/>
        </w:rPr>
        <w:t>的</w:t>
      </w:r>
      <w:r w:rsidR="00332F42">
        <w:rPr>
          <w:color w:val="0D0D0D"/>
          <w:shd w:val="clear" w:color="auto" w:fill="FFFFFF"/>
        </w:rPr>
        <w:t>模型</w:t>
      </w:r>
      <w:r w:rsidR="00712FBC">
        <w:rPr>
          <w:rFonts w:hint="eastAsia"/>
          <w:color w:val="0D0D0D"/>
          <w:shd w:val="clear" w:color="auto" w:fill="FFFFFF"/>
        </w:rPr>
        <w:t>计算</w:t>
      </w:r>
      <w:r w:rsidR="00332F42">
        <w:rPr>
          <w:color w:val="0D0D0D"/>
          <w:shd w:val="clear" w:color="auto" w:fill="FFFFFF"/>
        </w:rPr>
        <w:t>时长的</w:t>
      </w:r>
      <w:r w:rsidRPr="00AF7CDF">
        <w:rPr>
          <w:rFonts w:hint="eastAsia"/>
          <w:color w:val="0D0D0D"/>
          <w:shd w:val="clear" w:color="auto" w:fill="FFFFFF"/>
        </w:rPr>
        <w:t>300</w:t>
      </w:r>
      <w:r w:rsidRPr="00AF7CDF">
        <w:rPr>
          <w:rFonts w:hint="eastAsia"/>
          <w:color w:val="0D0D0D"/>
          <w:shd w:val="clear" w:color="auto" w:fill="FFFFFF"/>
        </w:rPr>
        <w:t>倍。</w:t>
      </w:r>
      <w:r w:rsidR="00712FBC">
        <w:rPr>
          <w:rFonts w:hint="eastAsia"/>
          <w:color w:val="0D0D0D"/>
          <w:shd w:val="clear" w:color="auto" w:fill="FFFFFF"/>
        </w:rPr>
        <w:t>同时，</w:t>
      </w:r>
      <w:r w:rsidR="00712FBC">
        <w:rPr>
          <w:rFonts w:hint="eastAsia"/>
          <w:color w:val="0D0D0D"/>
          <w:shd w:val="clear" w:color="auto" w:fill="FFFFFF"/>
        </w:rPr>
        <w:t>CNN</w:t>
      </w:r>
      <w:r w:rsidR="00712FBC">
        <w:rPr>
          <w:rFonts w:hint="eastAsia"/>
          <w:color w:val="0D0D0D"/>
          <w:shd w:val="clear" w:color="auto" w:fill="FFFFFF"/>
        </w:rPr>
        <w:t>算法有潜力</w:t>
      </w:r>
      <w:r w:rsidRPr="00AF7CDF">
        <w:rPr>
          <w:rFonts w:hint="eastAsia"/>
          <w:color w:val="0D0D0D"/>
          <w:shd w:val="clear" w:color="auto" w:fill="FFFFFF"/>
        </w:rPr>
        <w:t>可以推广到更大体系的疏水性研究</w:t>
      </w:r>
      <w:r w:rsidR="00332F42">
        <w:rPr>
          <w:rFonts w:hint="eastAsia"/>
          <w:color w:val="0D0D0D"/>
          <w:shd w:val="clear" w:color="auto" w:fill="FFFFFF"/>
        </w:rPr>
        <w:t>中</w:t>
      </w:r>
      <w:r w:rsidR="00FE23E1" w:rsidRPr="00FE23E1">
        <w:rPr>
          <w:rFonts w:hint="eastAsia"/>
          <w:color w:val="0D0D0D"/>
          <w:shd w:val="clear" w:color="auto" w:fill="FFFFFF"/>
        </w:rPr>
        <w:t>。</w:t>
      </w:r>
    </w:p>
    <w:p w14:paraId="3EEC932A" w14:textId="6BA6060C" w:rsidR="00FE23E1" w:rsidRPr="00FE23E1" w:rsidRDefault="00252974" w:rsidP="00252974">
      <w:pPr>
        <w:ind w:firstLine="480"/>
        <w:jc w:val="center"/>
      </w:pPr>
      <w:r w:rsidRPr="00FE23E1">
        <w:rPr>
          <w:rFonts w:hint="eastAsia"/>
          <w:noProof/>
          <w:color w:val="0D0D0D"/>
          <w:shd w:val="clear" w:color="auto" w:fill="FFFFFF"/>
        </w:rPr>
        <w:drawing>
          <wp:inline distT="0" distB="0" distL="0" distR="0" wp14:anchorId="342E18F5" wp14:editId="11831936">
            <wp:extent cx="5343220" cy="1963616"/>
            <wp:effectExtent l="0" t="0" r="0" b="0"/>
            <wp:docPr id="783059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49629" cy="1965971"/>
                    </a:xfrm>
                    <a:prstGeom prst="rect">
                      <a:avLst/>
                    </a:prstGeom>
                    <a:noFill/>
                    <a:ln>
                      <a:noFill/>
                    </a:ln>
                  </pic:spPr>
                </pic:pic>
              </a:graphicData>
            </a:graphic>
          </wp:inline>
        </w:drawing>
      </w:r>
    </w:p>
    <w:p w14:paraId="6CEAC6E1" w14:textId="1AA69A39" w:rsidR="00B45D41" w:rsidRDefault="00FE23E1" w:rsidP="00252974">
      <w:pPr>
        <w:ind w:firstLine="422"/>
        <w:jc w:val="center"/>
        <w:rPr>
          <w:b/>
          <w:bCs/>
          <w:color w:val="0D0D0D"/>
          <w:sz w:val="21"/>
          <w:szCs w:val="16"/>
          <w:shd w:val="clear" w:color="auto" w:fill="FFFFFF"/>
        </w:rPr>
      </w:pPr>
      <w:r w:rsidRPr="00FE23E1">
        <w:rPr>
          <w:rFonts w:hint="eastAsia"/>
          <w:b/>
          <w:bCs/>
          <w:color w:val="0D0D0D"/>
          <w:sz w:val="21"/>
          <w:szCs w:val="16"/>
          <w:shd w:val="clear" w:color="auto" w:fill="FFFFFF"/>
        </w:rPr>
        <w:t>图</w:t>
      </w:r>
      <w:r w:rsidRPr="00FE23E1">
        <w:rPr>
          <w:rFonts w:hint="eastAsia"/>
          <w:b/>
          <w:bCs/>
          <w:color w:val="0D0D0D"/>
          <w:sz w:val="21"/>
          <w:szCs w:val="16"/>
          <w:shd w:val="clear" w:color="auto" w:fill="FFFFFF"/>
        </w:rPr>
        <w:t>2</w:t>
      </w:r>
      <w:r w:rsidRPr="00FE23E1">
        <w:rPr>
          <w:b/>
          <w:bCs/>
          <w:color w:val="0D0D0D"/>
          <w:sz w:val="21"/>
          <w:szCs w:val="16"/>
          <w:shd w:val="clear" w:color="auto" w:fill="FFFFFF"/>
        </w:rPr>
        <w:t>-</w:t>
      </w:r>
      <w:r w:rsidR="00916507">
        <w:rPr>
          <w:b/>
          <w:bCs/>
          <w:color w:val="0D0D0D"/>
          <w:sz w:val="21"/>
          <w:szCs w:val="16"/>
          <w:shd w:val="clear" w:color="auto" w:fill="FFFFFF"/>
        </w:rPr>
        <w:t>9</w:t>
      </w:r>
      <w:r w:rsidRPr="00FE23E1">
        <w:rPr>
          <w:b/>
          <w:bCs/>
          <w:color w:val="0D0D0D"/>
          <w:sz w:val="21"/>
          <w:szCs w:val="16"/>
          <w:shd w:val="clear" w:color="auto" w:fill="FFFFFF"/>
        </w:rPr>
        <w:t xml:space="preserve"> </w:t>
      </w:r>
      <w:r w:rsidRPr="00FE23E1">
        <w:rPr>
          <w:b/>
          <w:bCs/>
          <w:color w:val="0D0D0D"/>
          <w:sz w:val="21"/>
          <w:szCs w:val="16"/>
          <w:shd w:val="clear" w:color="auto" w:fill="FFFFFF"/>
        </w:rPr>
        <w:t>使用</w:t>
      </w:r>
      <w:r w:rsidRPr="00FE23E1">
        <w:rPr>
          <w:rFonts w:hint="eastAsia"/>
          <w:b/>
          <w:bCs/>
          <w:color w:val="0D0D0D"/>
          <w:sz w:val="21"/>
          <w:szCs w:val="16"/>
          <w:shd w:val="clear" w:color="auto" w:fill="FFFFFF"/>
        </w:rPr>
        <w:t>MD</w:t>
      </w:r>
      <w:r w:rsidRPr="00FE23E1">
        <w:rPr>
          <w:b/>
          <w:bCs/>
          <w:color w:val="0D0D0D"/>
          <w:sz w:val="21"/>
          <w:szCs w:val="16"/>
          <w:shd w:val="clear" w:color="auto" w:fill="FFFFFF"/>
        </w:rPr>
        <w:t>和</w:t>
      </w:r>
      <w:r w:rsidRPr="00FE23E1">
        <w:rPr>
          <w:rFonts w:hint="eastAsia"/>
          <w:b/>
          <w:bCs/>
          <w:color w:val="0D0D0D"/>
          <w:sz w:val="21"/>
          <w:szCs w:val="16"/>
          <w:shd w:val="clear" w:color="auto" w:fill="FFFFFF"/>
        </w:rPr>
        <w:t>CNN</w:t>
      </w:r>
      <w:r w:rsidRPr="00FE23E1">
        <w:rPr>
          <w:b/>
          <w:bCs/>
          <w:color w:val="0D0D0D"/>
          <w:sz w:val="21"/>
          <w:szCs w:val="16"/>
          <w:shd w:val="clear" w:color="auto" w:fill="FFFFFF"/>
        </w:rPr>
        <w:t>研究</w:t>
      </w:r>
      <w:r w:rsidRPr="00FE23E1">
        <w:rPr>
          <w:rFonts w:hint="eastAsia"/>
          <w:b/>
          <w:bCs/>
          <w:color w:val="0D0D0D"/>
          <w:sz w:val="21"/>
          <w:szCs w:val="16"/>
          <w:shd w:val="clear" w:color="auto" w:fill="FFFFFF"/>
        </w:rPr>
        <w:t>界面疏水性</w:t>
      </w:r>
    </w:p>
    <w:p w14:paraId="1256C392" w14:textId="77777777" w:rsidR="00252974" w:rsidRDefault="003A20E7" w:rsidP="003F2DA3">
      <w:pPr>
        <w:ind w:firstLine="480"/>
        <w:jc w:val="left"/>
        <w:rPr>
          <w:color w:val="000000"/>
          <w:kern w:val="0"/>
          <w:szCs w:val="21"/>
          <w:lang w:bidi="ar"/>
        </w:rPr>
      </w:pPr>
      <w:r w:rsidRPr="008F099D">
        <w:rPr>
          <w:rFonts w:eastAsia="Arial"/>
          <w:color w:val="1F1F1F"/>
          <w:szCs w:val="21"/>
          <w:shd w:val="clear" w:color="auto" w:fill="FFFFFF"/>
        </w:rPr>
        <w:t>Tep</w:t>
      </w:r>
      <w:r w:rsidRPr="004030BC">
        <w:rPr>
          <w:rFonts w:eastAsia="Arial"/>
          <w:color w:val="1F1F1F"/>
          <w:szCs w:val="21"/>
          <w:shd w:val="clear" w:color="auto" w:fill="FFFFFF"/>
        </w:rPr>
        <w:t>pei</w:t>
      </w:r>
      <w:r w:rsidRPr="004030BC">
        <w:rPr>
          <w:color w:val="1F1F1F"/>
          <w:szCs w:val="21"/>
          <w:shd w:val="clear" w:color="auto" w:fill="FFFFFF"/>
        </w:rPr>
        <w:t xml:space="preserve"> </w:t>
      </w:r>
      <w:proofErr w:type="spellStart"/>
      <w:r w:rsidRPr="004030BC">
        <w:rPr>
          <w:rFonts w:eastAsia="Arial"/>
          <w:color w:val="1F1F1F"/>
          <w:szCs w:val="21"/>
          <w:shd w:val="clear" w:color="auto" w:fill="FFFFFF"/>
        </w:rPr>
        <w:t>Fukuya</w:t>
      </w:r>
      <w:proofErr w:type="spellEnd"/>
      <w:r w:rsidR="00F7615A" w:rsidRPr="004030BC">
        <w:rPr>
          <w:noProof/>
          <w:sz w:val="21"/>
          <w:szCs w:val="16"/>
          <w:vertAlign w:val="superscript"/>
        </w:rPr>
        <w:fldChar w:fldCharType="begin"/>
      </w:r>
      <w:r w:rsidR="00F7615A" w:rsidRPr="004030BC">
        <w:rPr>
          <w:noProof/>
          <w:sz w:val="21"/>
          <w:szCs w:val="16"/>
          <w:vertAlign w:val="superscript"/>
        </w:rPr>
        <w:instrText xml:space="preserve"> ADDIN EN.CITE &lt;EndNote&gt;&lt;Cite&gt;&lt;Author&gt;Fukuya&lt;/Author&gt;&lt;Year&gt;2020&lt;/Year&gt;&lt;RecNum&gt;33&lt;/RecNum&gt;&lt;DisplayText&gt;&lt;style face="superscript"&gt;[32]&lt;/style&gt;&lt;/DisplayText&gt;&lt;record&gt;&lt;rec-number&gt;33&lt;/rec-number&gt;&lt;foreign-keys&gt;&lt;key app="EN" db-id="5vd9ds0vmvs2pqezzz1x5rpd5rxtsfw5esw0" timestamp="1709569586"&gt;33&lt;/key&gt;&lt;/foreign-keys&gt;&lt;ref-type name="Journal Article"&gt;17&lt;/ref-type&gt;&lt;contributors&gt;&lt;authors&gt;&lt;author&gt;Fukuya, Teppei&lt;/author&gt;&lt;author&gt;Shibuta, Yasushi %J Computational Materials Science&lt;/author&gt;&lt;/authors&gt;&lt;/contributors&gt;&lt;titles&gt;&lt;title&gt;Machine learning approach to automated analysis of atomic configuration of molecular dynamics simulation&lt;/title&gt;&lt;/titles&gt;&lt;pages&gt;109880&lt;/pages&gt;&lt;volume&gt;184&lt;/volume&gt;&lt;dates&gt;&lt;year&gt;2020&lt;/year&gt;&lt;/dates&gt;&lt;isbn&gt;0927-0256&lt;/isbn&gt;&lt;urls&gt;&lt;/urls&gt;&lt;/record&gt;&lt;/Cite&gt;&lt;/EndNote&gt;</w:instrText>
      </w:r>
      <w:r w:rsidR="00F7615A" w:rsidRPr="004030BC">
        <w:rPr>
          <w:noProof/>
          <w:sz w:val="21"/>
          <w:szCs w:val="16"/>
          <w:vertAlign w:val="superscript"/>
        </w:rPr>
        <w:fldChar w:fldCharType="separate"/>
      </w:r>
      <w:r w:rsidR="00F7615A" w:rsidRPr="004030BC">
        <w:rPr>
          <w:noProof/>
          <w:sz w:val="21"/>
          <w:szCs w:val="16"/>
          <w:vertAlign w:val="superscript"/>
        </w:rPr>
        <w:t>[3</w:t>
      </w:r>
      <w:r w:rsidR="00B45D41">
        <w:rPr>
          <w:noProof/>
          <w:sz w:val="21"/>
          <w:szCs w:val="16"/>
          <w:vertAlign w:val="superscript"/>
        </w:rPr>
        <w:t>1</w:t>
      </w:r>
      <w:r w:rsidR="00F7615A" w:rsidRPr="004030BC">
        <w:rPr>
          <w:noProof/>
          <w:sz w:val="21"/>
          <w:szCs w:val="16"/>
          <w:vertAlign w:val="superscript"/>
        </w:rPr>
        <w:t>]</w:t>
      </w:r>
      <w:r w:rsidR="00F7615A" w:rsidRPr="004030BC">
        <w:rPr>
          <w:noProof/>
          <w:sz w:val="21"/>
          <w:szCs w:val="16"/>
          <w:vertAlign w:val="superscript"/>
        </w:rPr>
        <w:fldChar w:fldCharType="end"/>
      </w:r>
      <w:r w:rsidRPr="004030BC">
        <w:rPr>
          <w:rFonts w:hint="eastAsia"/>
          <w:color w:val="1F1F1F"/>
          <w:szCs w:val="21"/>
          <w:shd w:val="clear" w:color="auto" w:fill="FFFFFF"/>
        </w:rPr>
        <w:t>等人</w:t>
      </w:r>
      <w:r w:rsidR="004030BC" w:rsidRPr="004030BC">
        <w:rPr>
          <w:rFonts w:hint="eastAsia"/>
          <w:color w:val="1F1F1F"/>
          <w:szCs w:val="21"/>
          <w:shd w:val="clear" w:color="auto" w:fill="FFFFFF"/>
        </w:rPr>
        <w:t>使用通过</w:t>
      </w:r>
      <w:r w:rsidR="004030BC" w:rsidRPr="004030BC">
        <w:rPr>
          <w:rFonts w:hint="eastAsia"/>
          <w:color w:val="000000"/>
          <w:kern w:val="0"/>
          <w:szCs w:val="21"/>
          <w:lang w:bidi="ar"/>
        </w:rPr>
        <w:t>机器学习</w:t>
      </w:r>
      <w:r w:rsidRPr="004030BC">
        <w:rPr>
          <w:rFonts w:hint="eastAsia"/>
          <w:color w:val="000000"/>
          <w:kern w:val="0"/>
          <w:szCs w:val="21"/>
          <w:lang w:bidi="ar"/>
        </w:rPr>
        <w:t>的方法分析</w:t>
      </w:r>
      <w:r w:rsidR="00535C14" w:rsidRPr="004030BC">
        <w:rPr>
          <w:rFonts w:hint="eastAsia"/>
          <w:color w:val="000000"/>
          <w:kern w:val="0"/>
          <w:szCs w:val="21"/>
          <w:lang w:bidi="ar"/>
        </w:rPr>
        <w:t>了</w:t>
      </w:r>
      <w:r w:rsidRPr="004030BC">
        <w:rPr>
          <w:color w:val="000000"/>
          <w:kern w:val="0"/>
          <w:szCs w:val="21"/>
          <w:lang w:bidi="ar"/>
        </w:rPr>
        <w:t>MD</w:t>
      </w:r>
      <w:r w:rsidRPr="004030BC">
        <w:rPr>
          <w:rFonts w:hint="eastAsia"/>
          <w:color w:val="000000"/>
          <w:kern w:val="0"/>
          <w:szCs w:val="21"/>
          <w:lang w:bidi="ar"/>
        </w:rPr>
        <w:t>模拟的原子构型。设计了一种</w:t>
      </w:r>
      <w:r w:rsidRPr="004030BC">
        <w:rPr>
          <w:color w:val="000000"/>
          <w:kern w:val="0"/>
          <w:szCs w:val="21"/>
          <w:lang w:bidi="ar"/>
        </w:rPr>
        <w:t>3D-CNN</w:t>
      </w:r>
      <w:r w:rsidRPr="004030BC">
        <w:rPr>
          <w:rFonts w:hint="eastAsia"/>
          <w:color w:val="000000"/>
          <w:kern w:val="0"/>
          <w:szCs w:val="21"/>
          <w:lang w:bidi="ar"/>
        </w:rPr>
        <w:t>架构，用于识别高温下各种材料双相体系中的固态和液态原子</w:t>
      </w:r>
      <w:r w:rsidR="003F6608">
        <w:rPr>
          <w:rFonts w:hint="eastAsia"/>
          <w:color w:val="000000"/>
          <w:kern w:val="0"/>
          <w:szCs w:val="21"/>
          <w:lang w:bidi="ar"/>
        </w:rPr>
        <w:t>界面</w:t>
      </w:r>
      <w:r w:rsidRPr="008F099D">
        <w:rPr>
          <w:color w:val="000000"/>
          <w:kern w:val="0"/>
          <w:szCs w:val="21"/>
          <w:lang w:bidi="ar"/>
        </w:rPr>
        <w:t>。</w:t>
      </w:r>
      <w:r w:rsidRPr="008F099D">
        <w:rPr>
          <w:color w:val="000000"/>
          <w:kern w:val="0"/>
          <w:szCs w:val="21"/>
          <w:lang w:bidi="ar"/>
        </w:rPr>
        <w:t>3D-CNN</w:t>
      </w:r>
      <w:r w:rsidRPr="008F099D">
        <w:rPr>
          <w:color w:val="000000"/>
          <w:kern w:val="0"/>
          <w:szCs w:val="21"/>
          <w:lang w:bidi="ar"/>
        </w:rPr>
        <w:t>的识别成功地达到了</w:t>
      </w:r>
      <w:r w:rsidRPr="008F099D">
        <w:rPr>
          <w:color w:val="000000"/>
          <w:kern w:val="0"/>
          <w:szCs w:val="21"/>
          <w:lang w:bidi="ar"/>
        </w:rPr>
        <w:t>90%</w:t>
      </w:r>
      <w:r w:rsidRPr="008F099D">
        <w:rPr>
          <w:color w:val="000000"/>
          <w:kern w:val="0"/>
          <w:szCs w:val="21"/>
          <w:lang w:bidi="ar"/>
        </w:rPr>
        <w:t>以上的准确率，不受晶体结构的影响，而传统技术</w:t>
      </w:r>
      <w:r w:rsidR="00B06485">
        <w:rPr>
          <w:color w:val="000000"/>
          <w:kern w:val="0"/>
          <w:szCs w:val="21"/>
          <w:lang w:bidi="ar"/>
        </w:rPr>
        <w:t>（</w:t>
      </w:r>
      <w:r w:rsidRPr="008F099D">
        <w:rPr>
          <w:color w:val="000000"/>
          <w:kern w:val="0"/>
          <w:szCs w:val="21"/>
          <w:lang w:bidi="ar"/>
        </w:rPr>
        <w:t>CNA</w:t>
      </w:r>
      <w:r w:rsidRPr="008F099D">
        <w:rPr>
          <w:color w:val="000000"/>
          <w:kern w:val="0"/>
          <w:szCs w:val="21"/>
          <w:lang w:bidi="ar"/>
        </w:rPr>
        <w:t>）对同一体系的识别准确率最多只有</w:t>
      </w:r>
      <w:r w:rsidRPr="008F099D">
        <w:rPr>
          <w:color w:val="000000"/>
          <w:kern w:val="0"/>
          <w:szCs w:val="21"/>
          <w:lang w:bidi="ar"/>
        </w:rPr>
        <w:t>50%</w:t>
      </w:r>
      <w:r w:rsidRPr="008F099D">
        <w:rPr>
          <w:color w:val="000000"/>
          <w:kern w:val="0"/>
          <w:szCs w:val="21"/>
          <w:lang w:bidi="ar"/>
        </w:rPr>
        <w:t>。</w:t>
      </w:r>
      <w:r w:rsidRPr="008F099D">
        <w:rPr>
          <w:color w:val="000000"/>
          <w:kern w:val="0"/>
          <w:szCs w:val="21"/>
          <w:lang w:bidi="ar"/>
        </w:rPr>
        <w:t>3D-CNN</w:t>
      </w:r>
      <w:r w:rsidRPr="008F099D">
        <w:rPr>
          <w:color w:val="000000"/>
          <w:kern w:val="0"/>
          <w:szCs w:val="21"/>
          <w:lang w:bidi="ar"/>
        </w:rPr>
        <w:t>可将所有原子划分为更接近固态特征或液态特征的原子，并根据两种原子的边界统一</w:t>
      </w:r>
      <w:proofErr w:type="gramStart"/>
      <w:r w:rsidRPr="008F099D">
        <w:rPr>
          <w:color w:val="000000"/>
          <w:kern w:val="0"/>
          <w:szCs w:val="21"/>
          <w:lang w:bidi="ar"/>
        </w:rPr>
        <w:t>定义固液界面</w:t>
      </w:r>
      <w:proofErr w:type="gramEnd"/>
      <w:r w:rsidRPr="008F099D">
        <w:rPr>
          <w:color w:val="000000"/>
          <w:kern w:val="0"/>
          <w:szCs w:val="21"/>
          <w:lang w:bidi="ar"/>
        </w:rPr>
        <w:t>。因此，</w:t>
      </w:r>
      <w:r w:rsidRPr="008F099D">
        <w:rPr>
          <w:color w:val="000000"/>
          <w:kern w:val="0"/>
          <w:szCs w:val="21"/>
          <w:lang w:bidi="ar"/>
        </w:rPr>
        <w:t>3D-CNN</w:t>
      </w:r>
      <w:r w:rsidRPr="008F099D">
        <w:rPr>
          <w:color w:val="000000"/>
          <w:kern w:val="0"/>
          <w:szCs w:val="21"/>
          <w:lang w:bidi="ar"/>
        </w:rPr>
        <w:t>可以非常清晰地</w:t>
      </w:r>
      <w:proofErr w:type="gramStart"/>
      <w:r w:rsidRPr="008F099D">
        <w:rPr>
          <w:color w:val="000000"/>
          <w:kern w:val="0"/>
          <w:szCs w:val="21"/>
          <w:lang w:bidi="ar"/>
        </w:rPr>
        <w:t>提取固液界面</w:t>
      </w:r>
      <w:proofErr w:type="gramEnd"/>
      <w:r w:rsidRPr="008F099D">
        <w:rPr>
          <w:color w:val="000000"/>
          <w:kern w:val="0"/>
          <w:szCs w:val="21"/>
          <w:lang w:bidi="ar"/>
        </w:rPr>
        <w:t>的形态，包括原子尺度上的粗糙度，即尖锐界面。这是在他们研究中</w:t>
      </w:r>
      <w:r w:rsidRPr="008F099D">
        <w:rPr>
          <w:color w:val="000000"/>
          <w:kern w:val="0"/>
          <w:szCs w:val="21"/>
          <w:lang w:bidi="ar"/>
        </w:rPr>
        <w:t>3D-CNN</w:t>
      </w:r>
      <w:r w:rsidRPr="008F099D">
        <w:rPr>
          <w:color w:val="000000"/>
          <w:kern w:val="0"/>
          <w:szCs w:val="21"/>
          <w:lang w:bidi="ar"/>
        </w:rPr>
        <w:t>与</w:t>
      </w:r>
      <w:r w:rsidRPr="008F099D">
        <w:rPr>
          <w:color w:val="000000"/>
          <w:kern w:val="0"/>
          <w:szCs w:val="21"/>
          <w:lang w:bidi="ar"/>
        </w:rPr>
        <w:t>CNA</w:t>
      </w:r>
      <w:r w:rsidRPr="008F099D">
        <w:rPr>
          <w:color w:val="000000"/>
          <w:kern w:val="0"/>
          <w:szCs w:val="21"/>
          <w:lang w:bidi="ar"/>
        </w:rPr>
        <w:t>相比的优势所在，因为在</w:t>
      </w:r>
      <w:r w:rsidRPr="008F099D">
        <w:rPr>
          <w:color w:val="000000"/>
          <w:kern w:val="0"/>
          <w:szCs w:val="21"/>
          <w:lang w:bidi="ar"/>
        </w:rPr>
        <w:t>CNA</w:t>
      </w:r>
      <w:r w:rsidRPr="008F099D">
        <w:rPr>
          <w:color w:val="000000"/>
          <w:kern w:val="0"/>
          <w:szCs w:val="21"/>
          <w:lang w:bidi="ar"/>
        </w:rPr>
        <w:t>中，边界周围的</w:t>
      </w:r>
      <w:r w:rsidR="00252974">
        <w:rPr>
          <w:rFonts w:hint="eastAsia"/>
          <w:color w:val="000000"/>
          <w:kern w:val="0"/>
          <w:szCs w:val="21"/>
          <w:lang w:bidi="ar"/>
        </w:rPr>
        <w:t>原</w:t>
      </w:r>
      <w:r w:rsidRPr="008F099D">
        <w:rPr>
          <w:color w:val="000000"/>
          <w:kern w:val="0"/>
          <w:szCs w:val="21"/>
          <w:lang w:bidi="ar"/>
        </w:rPr>
        <w:t>子往往被定义为未知结构的原子。</w:t>
      </w:r>
    </w:p>
    <w:p w14:paraId="65974F7C" w14:textId="14120501" w:rsidR="003A20E7" w:rsidRPr="003F2DA3" w:rsidRDefault="00252974" w:rsidP="00252974">
      <w:pPr>
        <w:ind w:firstLine="480"/>
        <w:jc w:val="center"/>
        <w:rPr>
          <w:b/>
          <w:bCs/>
          <w:color w:val="0D0D0D"/>
          <w:sz w:val="21"/>
          <w:szCs w:val="16"/>
          <w:shd w:val="clear" w:color="auto" w:fill="FFFFFF"/>
        </w:rPr>
      </w:pPr>
      <w:r w:rsidRPr="008F099D">
        <w:rPr>
          <w:noProof/>
        </w:rPr>
        <w:lastRenderedPageBreak/>
        <w:drawing>
          <wp:inline distT="0" distB="0" distL="0" distR="0" wp14:anchorId="73D8A78A" wp14:editId="02DF87BA">
            <wp:extent cx="3042139" cy="2942939"/>
            <wp:effectExtent l="0" t="0" r="6350" b="0"/>
            <wp:docPr id="26" name="图片 26"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中度可信度描述已自动生成"/>
                    <pic:cNvPicPr>
                      <a:picLocks noChangeAspect="1"/>
                    </pic:cNvPicPr>
                  </pic:nvPicPr>
                  <pic:blipFill>
                    <a:blip r:embed="rId30">
                      <a:extLst>
                        <a:ext uri="{28A0092B-C50C-407E-A947-70E740481C1C}">
                          <a14:useLocalDpi xmlns:a14="http://schemas.microsoft.com/office/drawing/2010/main" val="0"/>
                        </a:ext>
                      </a:extLst>
                    </a:blip>
                    <a:srcRect l="14023" t="3779" r="10440" b="2256"/>
                    <a:stretch>
                      <a:fillRect/>
                    </a:stretch>
                  </pic:blipFill>
                  <pic:spPr>
                    <a:xfrm>
                      <a:off x="0" y="0"/>
                      <a:ext cx="3056221" cy="2956562"/>
                    </a:xfrm>
                    <a:prstGeom prst="rect">
                      <a:avLst/>
                    </a:prstGeom>
                    <a:noFill/>
                    <a:ln>
                      <a:noFill/>
                    </a:ln>
                  </pic:spPr>
                </pic:pic>
              </a:graphicData>
            </a:graphic>
          </wp:inline>
        </w:drawing>
      </w:r>
    </w:p>
    <w:p w14:paraId="1848D862" w14:textId="5CF274D2" w:rsidR="00AF7924" w:rsidRDefault="008F099D" w:rsidP="00AF7924">
      <w:pPr>
        <w:ind w:firstLineChars="0" w:firstLine="0"/>
        <w:jc w:val="center"/>
        <w:rPr>
          <w:b/>
          <w:bCs/>
          <w:kern w:val="0"/>
          <w:sz w:val="21"/>
          <w:szCs w:val="16"/>
        </w:rPr>
      </w:pPr>
      <w:r w:rsidRPr="008F099D">
        <w:rPr>
          <w:b/>
          <w:bCs/>
          <w:kern w:val="0"/>
          <w:sz w:val="21"/>
          <w:szCs w:val="16"/>
        </w:rPr>
        <w:t>图</w:t>
      </w:r>
      <w:r w:rsidR="00D4668C">
        <w:rPr>
          <w:rFonts w:hint="eastAsia"/>
          <w:b/>
          <w:bCs/>
          <w:kern w:val="0"/>
          <w:sz w:val="21"/>
          <w:szCs w:val="16"/>
        </w:rPr>
        <w:t>2</w:t>
      </w:r>
      <w:r w:rsidR="003D168C">
        <w:rPr>
          <w:b/>
          <w:bCs/>
          <w:kern w:val="0"/>
          <w:sz w:val="21"/>
          <w:szCs w:val="16"/>
        </w:rPr>
        <w:t>-</w:t>
      </w:r>
      <w:r w:rsidR="00916507">
        <w:rPr>
          <w:b/>
          <w:bCs/>
          <w:kern w:val="0"/>
          <w:sz w:val="21"/>
          <w:szCs w:val="16"/>
        </w:rPr>
        <w:t>10</w:t>
      </w:r>
      <w:r w:rsidRPr="008F099D">
        <w:rPr>
          <w:b/>
          <w:bCs/>
          <w:kern w:val="0"/>
          <w:sz w:val="21"/>
          <w:szCs w:val="16"/>
        </w:rPr>
        <w:t xml:space="preserve"> </w:t>
      </w:r>
      <w:r w:rsidRPr="008F099D">
        <w:rPr>
          <w:b/>
          <w:bCs/>
          <w:kern w:val="0"/>
          <w:sz w:val="21"/>
          <w:szCs w:val="16"/>
        </w:rPr>
        <w:t>用机器学习</w:t>
      </w:r>
      <w:proofErr w:type="gramStart"/>
      <w:r w:rsidRPr="008F099D">
        <w:rPr>
          <w:b/>
          <w:bCs/>
          <w:kern w:val="0"/>
          <w:sz w:val="21"/>
          <w:szCs w:val="16"/>
        </w:rPr>
        <w:t>识别固液界面</w:t>
      </w:r>
      <w:proofErr w:type="gramEnd"/>
      <w:r w:rsidRPr="008F099D">
        <w:rPr>
          <w:b/>
          <w:bCs/>
          <w:kern w:val="0"/>
          <w:sz w:val="21"/>
          <w:szCs w:val="16"/>
        </w:rPr>
        <w:t>形态</w:t>
      </w:r>
    </w:p>
    <w:p w14:paraId="2B0EE0D7" w14:textId="609114C6" w:rsidR="00781CDC" w:rsidRDefault="00097E11" w:rsidP="0037576B">
      <w:pPr>
        <w:ind w:firstLineChars="0" w:firstLine="425"/>
      </w:pPr>
      <w:r>
        <w:t>Wang Han</w:t>
      </w:r>
      <w:r w:rsidR="0037576B" w:rsidRPr="00097E11">
        <w:rPr>
          <w:rFonts w:hint="eastAsia"/>
          <w:sz w:val="21"/>
          <w:szCs w:val="16"/>
          <w:vertAlign w:val="superscript"/>
        </w:rPr>
        <w:t>[</w:t>
      </w:r>
      <w:r w:rsidR="0037576B" w:rsidRPr="00097E11">
        <w:rPr>
          <w:sz w:val="21"/>
          <w:szCs w:val="16"/>
          <w:vertAlign w:val="superscript"/>
        </w:rPr>
        <w:t>32]</w:t>
      </w:r>
      <w:r w:rsidR="00B45D41">
        <w:rPr>
          <w:rFonts w:hint="eastAsia"/>
        </w:rPr>
        <w:t>团队设计了一个复杂的开源</w:t>
      </w:r>
      <w:r w:rsidR="00781CDC">
        <w:rPr>
          <w:rFonts w:hint="eastAsia"/>
        </w:rPr>
        <w:t>软件</w:t>
      </w:r>
      <w:r w:rsidR="00B45D41">
        <w:rPr>
          <w:rFonts w:hint="eastAsia"/>
        </w:rPr>
        <w:t>包</w:t>
      </w:r>
      <w:proofErr w:type="spellStart"/>
      <w:r w:rsidR="00B45D41">
        <w:rPr>
          <w:rFonts w:hint="eastAsia"/>
        </w:rPr>
        <w:t>DeepMD</w:t>
      </w:r>
      <w:proofErr w:type="spellEnd"/>
      <w:r w:rsidR="00B45D41">
        <w:t>-</w:t>
      </w:r>
      <w:r w:rsidR="00B45D41">
        <w:rPr>
          <w:rFonts w:hint="eastAsia"/>
        </w:rPr>
        <w:t>kit</w:t>
      </w:r>
      <w:r w:rsidR="00B45D41">
        <w:rPr>
          <w:rFonts w:hint="eastAsia"/>
        </w:rPr>
        <w:t>，</w:t>
      </w:r>
      <w:r w:rsidR="0037576B">
        <w:rPr>
          <w:rFonts w:hint="eastAsia"/>
        </w:rPr>
        <w:t>旨在帮助研究人员方便地构建基于深度学习的势能和力场表示。</w:t>
      </w:r>
      <w:r w:rsidR="009A579C">
        <w:rPr>
          <w:rFonts w:hint="eastAsia"/>
        </w:rPr>
        <w:t>该软件包</w:t>
      </w:r>
      <w:r w:rsidR="0037576B">
        <w:rPr>
          <w:rFonts w:hint="eastAsia"/>
        </w:rPr>
        <w:t>可以和经典分子动力学软件包（比如</w:t>
      </w:r>
      <w:r w:rsidR="0037576B">
        <w:rPr>
          <w:rFonts w:hint="eastAsia"/>
        </w:rPr>
        <w:t>LAMMPS</w:t>
      </w:r>
      <w:r w:rsidR="0037576B">
        <w:rPr>
          <w:rFonts w:hint="eastAsia"/>
        </w:rPr>
        <w:t>）相接，在训练后</w:t>
      </w:r>
      <w:r w:rsidR="0050211D">
        <w:rPr>
          <w:rFonts w:hint="eastAsia"/>
        </w:rPr>
        <w:t>，</w:t>
      </w:r>
      <w:r w:rsidR="0037576B">
        <w:rPr>
          <w:rFonts w:hint="eastAsia"/>
        </w:rPr>
        <w:t>势能和力场模型可以用来高效地执行分子模拟。</w:t>
      </w:r>
      <w:proofErr w:type="spellStart"/>
      <w:r w:rsidR="0037576B" w:rsidRPr="0037576B">
        <w:rPr>
          <w:rFonts w:hint="eastAsia"/>
        </w:rPr>
        <w:t>DeePMD</w:t>
      </w:r>
      <w:proofErr w:type="spellEnd"/>
      <w:r w:rsidR="0037576B" w:rsidRPr="0037576B">
        <w:rPr>
          <w:rFonts w:hint="eastAsia"/>
        </w:rPr>
        <w:t>-kit</w:t>
      </w:r>
      <w:r w:rsidR="0037576B" w:rsidRPr="0037576B">
        <w:rPr>
          <w:rFonts w:hint="eastAsia"/>
        </w:rPr>
        <w:t>能够模拟包含几乎所有周期表元素的系统，在广泛的温度和压力范围内运行，并能够处理药物样分子、离子、过渡态和激发态。</w:t>
      </w:r>
      <w:r w:rsidR="00781CDC">
        <w:rPr>
          <w:rFonts w:hint="eastAsia"/>
        </w:rPr>
        <w:t>图</w:t>
      </w:r>
      <w:r w:rsidR="00781CDC">
        <w:rPr>
          <w:rFonts w:hint="eastAsia"/>
        </w:rPr>
        <w:t>2</w:t>
      </w:r>
      <w:r w:rsidR="00781CDC">
        <w:t>-1</w:t>
      </w:r>
      <w:r w:rsidR="00916507">
        <w:t>1</w:t>
      </w:r>
      <w:r w:rsidR="00781CDC">
        <w:rPr>
          <w:rFonts w:hint="eastAsia"/>
        </w:rPr>
        <w:t>（左）展示了</w:t>
      </w:r>
      <w:proofErr w:type="spellStart"/>
      <w:r w:rsidR="00781CDC" w:rsidRPr="0037576B">
        <w:rPr>
          <w:rFonts w:hint="eastAsia"/>
        </w:rPr>
        <w:t>DeePMD</w:t>
      </w:r>
      <w:proofErr w:type="spellEnd"/>
      <w:r w:rsidR="00781CDC" w:rsidRPr="0037576B">
        <w:rPr>
          <w:rFonts w:hint="eastAsia"/>
        </w:rPr>
        <w:t>-kit</w:t>
      </w:r>
      <w:r w:rsidR="00781CDC">
        <w:rPr>
          <w:rFonts w:hint="eastAsia"/>
        </w:rPr>
        <w:t>的软件架构，其可以运行在各类</w:t>
      </w:r>
      <w:r w:rsidR="00781CDC">
        <w:rPr>
          <w:rFonts w:hint="eastAsia"/>
        </w:rPr>
        <w:t>GPU</w:t>
      </w:r>
      <w:r w:rsidR="00781CDC">
        <w:rPr>
          <w:rFonts w:hint="eastAsia"/>
        </w:rPr>
        <w:t>上，并且对用户提供方便的界面。图</w:t>
      </w:r>
      <w:r w:rsidR="00781CDC">
        <w:rPr>
          <w:rFonts w:hint="eastAsia"/>
        </w:rPr>
        <w:t>2</w:t>
      </w:r>
      <w:r w:rsidR="00781CDC">
        <w:t>-1</w:t>
      </w:r>
      <w:r w:rsidR="00916507">
        <w:t>1</w:t>
      </w:r>
      <w:r w:rsidR="00781CDC">
        <w:rPr>
          <w:rFonts w:hint="eastAsia"/>
        </w:rPr>
        <w:t>（右）展示了其</w:t>
      </w:r>
      <w:r w:rsidR="00781CDC">
        <w:rPr>
          <w:rFonts w:hint="eastAsia"/>
        </w:rPr>
        <w:t>TensorFlow</w:t>
      </w:r>
      <w:r w:rsidR="00781CDC">
        <w:rPr>
          <w:rFonts w:hint="eastAsia"/>
        </w:rPr>
        <w:t>框架内的模型训练和测试流程。</w:t>
      </w:r>
    </w:p>
    <w:p w14:paraId="5A53C1FE" w14:textId="5733BE3F" w:rsidR="00B45D41" w:rsidRDefault="00781CDC" w:rsidP="0037576B">
      <w:pPr>
        <w:ind w:firstLineChars="0" w:firstLine="425"/>
      </w:pPr>
      <w:r>
        <w:rPr>
          <w:noProof/>
        </w:rPr>
        <w:drawing>
          <wp:inline distT="0" distB="0" distL="0" distR="0" wp14:anchorId="75EF0C5F" wp14:editId="6EAD90D0">
            <wp:extent cx="2943802" cy="1327150"/>
            <wp:effectExtent l="0" t="0" r="9525" b="6350"/>
            <wp:docPr id="1717896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61619" cy="1335183"/>
                    </a:xfrm>
                    <a:prstGeom prst="rect">
                      <a:avLst/>
                    </a:prstGeom>
                    <a:noFill/>
                    <a:ln>
                      <a:noFill/>
                    </a:ln>
                  </pic:spPr>
                </pic:pic>
              </a:graphicData>
            </a:graphic>
          </wp:inline>
        </w:drawing>
      </w:r>
      <w:r>
        <w:rPr>
          <w:rFonts w:hint="eastAsia"/>
          <w:noProof/>
        </w:rPr>
        <w:drawing>
          <wp:inline distT="0" distB="0" distL="0" distR="0" wp14:anchorId="66128372" wp14:editId="0D5E1DE5">
            <wp:extent cx="2481580" cy="1379265"/>
            <wp:effectExtent l="0" t="0" r="0" b="0"/>
            <wp:docPr id="104589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85398" cy="1381387"/>
                    </a:xfrm>
                    <a:prstGeom prst="rect">
                      <a:avLst/>
                    </a:prstGeom>
                    <a:noFill/>
                    <a:ln>
                      <a:noFill/>
                    </a:ln>
                  </pic:spPr>
                </pic:pic>
              </a:graphicData>
            </a:graphic>
          </wp:inline>
        </w:drawing>
      </w:r>
    </w:p>
    <w:p w14:paraId="777F94B8" w14:textId="7C7CEAA4" w:rsidR="008E528B" w:rsidRDefault="00781CDC" w:rsidP="00372807">
      <w:pPr>
        <w:ind w:firstLineChars="0" w:firstLine="425"/>
        <w:jc w:val="center"/>
        <w:rPr>
          <w:b/>
          <w:bCs/>
          <w:sz w:val="21"/>
          <w:szCs w:val="21"/>
        </w:rPr>
      </w:pPr>
      <w:r w:rsidRPr="00372807">
        <w:rPr>
          <w:b/>
          <w:bCs/>
          <w:sz w:val="21"/>
          <w:szCs w:val="21"/>
        </w:rPr>
        <w:t>图</w:t>
      </w:r>
      <w:r w:rsidRPr="00372807">
        <w:rPr>
          <w:b/>
          <w:bCs/>
          <w:sz w:val="21"/>
          <w:szCs w:val="21"/>
        </w:rPr>
        <w:t>2-1</w:t>
      </w:r>
      <w:r w:rsidR="00916507">
        <w:rPr>
          <w:b/>
          <w:bCs/>
          <w:sz w:val="21"/>
          <w:szCs w:val="21"/>
        </w:rPr>
        <w:t>1</w:t>
      </w:r>
      <w:r w:rsidRPr="00372807">
        <w:rPr>
          <w:b/>
          <w:bCs/>
          <w:sz w:val="21"/>
          <w:szCs w:val="21"/>
        </w:rPr>
        <w:t xml:space="preserve"> </w:t>
      </w:r>
      <w:proofErr w:type="spellStart"/>
      <w:r w:rsidRPr="00372807">
        <w:rPr>
          <w:b/>
          <w:bCs/>
          <w:sz w:val="21"/>
          <w:szCs w:val="21"/>
        </w:rPr>
        <w:t>DeePMD</w:t>
      </w:r>
      <w:proofErr w:type="spellEnd"/>
      <w:r w:rsidRPr="00372807">
        <w:rPr>
          <w:b/>
          <w:bCs/>
          <w:sz w:val="21"/>
          <w:szCs w:val="21"/>
        </w:rPr>
        <w:t>-</w:t>
      </w:r>
      <w:r w:rsidR="00372807" w:rsidRPr="00372807">
        <w:rPr>
          <w:b/>
          <w:bCs/>
          <w:sz w:val="21"/>
          <w:szCs w:val="21"/>
        </w:rPr>
        <w:t>kit</w:t>
      </w:r>
      <w:r w:rsidR="00372807" w:rsidRPr="00372807">
        <w:rPr>
          <w:b/>
          <w:bCs/>
          <w:sz w:val="21"/>
          <w:szCs w:val="21"/>
        </w:rPr>
        <w:t>的架构</w:t>
      </w:r>
    </w:p>
    <w:p w14:paraId="3268C484" w14:textId="7450D0D1" w:rsidR="00372807" w:rsidRPr="00372807" w:rsidRDefault="008E528B" w:rsidP="008E528B">
      <w:pPr>
        <w:widowControl/>
        <w:spacing w:line="240" w:lineRule="auto"/>
        <w:ind w:firstLineChars="0" w:firstLine="0"/>
        <w:jc w:val="left"/>
        <w:rPr>
          <w:b/>
          <w:bCs/>
          <w:sz w:val="21"/>
          <w:szCs w:val="21"/>
        </w:rPr>
      </w:pPr>
      <w:r>
        <w:rPr>
          <w:b/>
          <w:bCs/>
          <w:sz w:val="21"/>
          <w:szCs w:val="21"/>
        </w:rPr>
        <w:br w:type="page"/>
      </w:r>
    </w:p>
    <w:p w14:paraId="3CCB5DE0" w14:textId="5FA29A62" w:rsidR="00DF0525" w:rsidRPr="00AF7924" w:rsidRDefault="00DF0525" w:rsidP="00AF7924">
      <w:pPr>
        <w:pStyle w:val="1"/>
      </w:pPr>
      <w:r w:rsidRPr="00AF7924">
        <w:lastRenderedPageBreak/>
        <w:t>技术路线</w:t>
      </w:r>
    </w:p>
    <w:p w14:paraId="31CA22F2" w14:textId="77777777" w:rsidR="00B45D41" w:rsidRPr="00B45D41" w:rsidRDefault="00B45D41" w:rsidP="00B45D41">
      <w:pPr>
        <w:pStyle w:val="af"/>
        <w:numPr>
          <w:ilvl w:val="0"/>
          <w:numId w:val="1"/>
        </w:numPr>
        <w:spacing w:before="240"/>
        <w:ind w:firstLineChars="0"/>
        <w:jc w:val="center"/>
        <w:rPr>
          <w:rFonts w:ascii="黑体" w:eastAsia="黑体" w:hAnsi="黑体" w:cs="黑体"/>
          <w:vanish/>
          <w:sz w:val="36"/>
          <w:szCs w:val="36"/>
        </w:rPr>
      </w:pPr>
    </w:p>
    <w:p w14:paraId="3851D36A" w14:textId="4C3D2F46" w:rsidR="00DF0525" w:rsidRPr="008F099D" w:rsidRDefault="00B45D41" w:rsidP="00097E11">
      <w:pPr>
        <w:pStyle w:val="2"/>
      </w:pPr>
      <w:r>
        <w:rPr>
          <w:rFonts w:hint="eastAsia"/>
        </w:rPr>
        <w:t xml:space="preserve"> </w:t>
      </w:r>
      <w:r w:rsidR="00DF0525" w:rsidRPr="008F099D">
        <w:t>分子动力学数据来源</w:t>
      </w:r>
    </w:p>
    <w:p w14:paraId="224E2677" w14:textId="77777777" w:rsidR="00DF0525" w:rsidRPr="008F099D" w:rsidRDefault="00DF0525" w:rsidP="001B14B6">
      <w:pPr>
        <w:ind w:firstLine="480"/>
        <w:rPr>
          <w:color w:val="0D0D0D"/>
          <w:shd w:val="clear" w:color="auto" w:fill="FFFFFF"/>
        </w:rPr>
      </w:pPr>
      <w:r w:rsidRPr="008F099D">
        <w:rPr>
          <w:noProof/>
          <w:color w:val="0D0D0D"/>
          <w:shd w:val="clear" w:color="auto" w:fill="FFFFFF"/>
        </w:rPr>
        <w:drawing>
          <wp:inline distT="0" distB="0" distL="0" distR="0" wp14:anchorId="47F2CB64" wp14:editId="74230C7F">
            <wp:extent cx="5029200" cy="1365985"/>
            <wp:effectExtent l="0" t="0" r="0" b="5715"/>
            <wp:docPr id="1004051504" name="图片 1"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51504" name="图片 1" descr="图表, 气泡图&#10;&#10;描述已自动生成"/>
                    <pic:cNvPicPr/>
                  </pic:nvPicPr>
                  <pic:blipFill>
                    <a:blip r:embed="rId33"/>
                    <a:stretch>
                      <a:fillRect/>
                    </a:stretch>
                  </pic:blipFill>
                  <pic:spPr>
                    <a:xfrm>
                      <a:off x="0" y="0"/>
                      <a:ext cx="5037131" cy="1368139"/>
                    </a:xfrm>
                    <a:prstGeom prst="rect">
                      <a:avLst/>
                    </a:prstGeom>
                  </pic:spPr>
                </pic:pic>
              </a:graphicData>
            </a:graphic>
          </wp:inline>
        </w:drawing>
      </w:r>
    </w:p>
    <w:p w14:paraId="73B76AA7" w14:textId="59D6D569" w:rsidR="008F099D" w:rsidRPr="008F099D" w:rsidRDefault="008F099D" w:rsidP="008F099D">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D4668C">
        <w:rPr>
          <w:b/>
          <w:bCs/>
          <w:color w:val="0D0D0D"/>
          <w:sz w:val="21"/>
          <w:szCs w:val="16"/>
          <w:shd w:val="clear" w:color="auto" w:fill="FFFFFF"/>
        </w:rPr>
        <w:t>3</w:t>
      </w:r>
      <w:r w:rsidR="003D168C">
        <w:rPr>
          <w:b/>
          <w:bCs/>
          <w:color w:val="0D0D0D"/>
          <w:sz w:val="21"/>
          <w:szCs w:val="16"/>
          <w:shd w:val="clear" w:color="auto" w:fill="FFFFFF"/>
        </w:rPr>
        <w:t>-</w:t>
      </w:r>
      <w:r w:rsidR="00D4668C">
        <w:rPr>
          <w:b/>
          <w:bCs/>
          <w:color w:val="0D0D0D"/>
          <w:sz w:val="21"/>
          <w:szCs w:val="16"/>
          <w:shd w:val="clear" w:color="auto" w:fill="FFFFFF"/>
        </w:rPr>
        <w:t>1</w:t>
      </w:r>
      <w:r w:rsidRPr="008F099D">
        <w:rPr>
          <w:b/>
          <w:bCs/>
          <w:color w:val="0D0D0D"/>
          <w:sz w:val="21"/>
          <w:szCs w:val="16"/>
          <w:shd w:val="clear" w:color="auto" w:fill="FFFFFF"/>
        </w:rPr>
        <w:t xml:space="preserve"> </w:t>
      </w:r>
      <w:proofErr w:type="gramStart"/>
      <w:r w:rsidRPr="008F099D">
        <w:rPr>
          <w:b/>
          <w:bCs/>
          <w:color w:val="0D0D0D"/>
          <w:sz w:val="21"/>
          <w:szCs w:val="16"/>
          <w:shd w:val="clear" w:color="auto" w:fill="FFFFFF"/>
        </w:rPr>
        <w:t>实验分</w:t>
      </w:r>
      <w:proofErr w:type="gramEnd"/>
      <w:r w:rsidRPr="008F099D">
        <w:rPr>
          <w:b/>
          <w:bCs/>
          <w:color w:val="0D0D0D"/>
          <w:sz w:val="21"/>
          <w:szCs w:val="16"/>
          <w:shd w:val="clear" w:color="auto" w:fill="FFFFFF"/>
        </w:rPr>
        <w:t>子结构</w:t>
      </w:r>
    </w:p>
    <w:p w14:paraId="2B2657E8" w14:textId="5D556578" w:rsidR="00DF0525" w:rsidRPr="008F099D" w:rsidRDefault="00DF0525" w:rsidP="001B14B6">
      <w:pPr>
        <w:ind w:firstLine="480"/>
        <w:rPr>
          <w:color w:val="0D0D0D"/>
          <w:shd w:val="clear" w:color="auto" w:fill="FFFFFF"/>
        </w:rPr>
      </w:pPr>
      <w:r w:rsidRPr="008F099D">
        <w:rPr>
          <w:color w:val="0D0D0D"/>
          <w:shd w:val="clear" w:color="auto" w:fill="FFFFFF"/>
        </w:rPr>
        <w:t>图</w:t>
      </w:r>
      <w:r w:rsidR="00D4668C">
        <w:rPr>
          <w:color w:val="0D0D0D"/>
          <w:shd w:val="clear" w:color="auto" w:fill="FFFFFF"/>
        </w:rPr>
        <w:t>3</w:t>
      </w:r>
      <w:r w:rsidR="003D168C">
        <w:rPr>
          <w:color w:val="0D0D0D"/>
          <w:shd w:val="clear" w:color="auto" w:fill="FFFFFF"/>
        </w:rPr>
        <w:t>-</w:t>
      </w:r>
      <w:r w:rsidR="00D4668C">
        <w:rPr>
          <w:color w:val="0D0D0D"/>
          <w:shd w:val="clear" w:color="auto" w:fill="FFFFFF"/>
        </w:rPr>
        <w:t>1</w:t>
      </w:r>
      <w:r w:rsidRPr="008F099D">
        <w:rPr>
          <w:color w:val="0D0D0D"/>
          <w:shd w:val="clear" w:color="auto" w:fill="FFFFFF"/>
        </w:rPr>
        <w:t>展示了</w:t>
      </w:r>
      <w:proofErr w:type="spellStart"/>
      <w:r w:rsidRPr="008F099D">
        <w:rPr>
          <w:color w:val="0D0D0D"/>
          <w:shd w:val="clear" w:color="auto" w:fill="FFFFFF"/>
        </w:rPr>
        <w:t>MIm</w:t>
      </w:r>
      <w:proofErr w:type="spellEnd"/>
      <w:r w:rsidRPr="008F099D">
        <w:rPr>
          <w:color w:val="0D0D0D"/>
          <w:shd w:val="clear" w:color="auto" w:fill="FFFFFF"/>
        </w:rPr>
        <w:t>、</w:t>
      </w:r>
      <w:proofErr w:type="spellStart"/>
      <w:r w:rsidRPr="008F099D">
        <w:rPr>
          <w:color w:val="0D0D0D"/>
          <w:shd w:val="clear" w:color="auto" w:fill="FFFFFF"/>
        </w:rPr>
        <w:t>EIm</w:t>
      </w:r>
      <w:proofErr w:type="spellEnd"/>
      <w:r w:rsidRPr="008F099D">
        <w:rPr>
          <w:color w:val="0D0D0D"/>
          <w:shd w:val="clear" w:color="auto" w:fill="FFFFFF"/>
        </w:rPr>
        <w:t>、</w:t>
      </w:r>
      <w:proofErr w:type="spellStart"/>
      <w:r w:rsidRPr="008F099D">
        <w:rPr>
          <w:color w:val="0D0D0D"/>
          <w:shd w:val="clear" w:color="auto" w:fill="FFFFFF"/>
        </w:rPr>
        <w:t>BIm</w:t>
      </w:r>
      <w:proofErr w:type="spellEnd"/>
      <w:r w:rsidRPr="008F099D">
        <w:rPr>
          <w:color w:val="0D0D0D"/>
          <w:shd w:val="clear" w:color="auto" w:fill="FFFFFF"/>
        </w:rPr>
        <w:t>和</w:t>
      </w:r>
      <w:r w:rsidRPr="008F099D">
        <w:rPr>
          <w:color w:val="0D0D0D"/>
          <w:shd w:val="clear" w:color="auto" w:fill="FFFFFF"/>
        </w:rPr>
        <w:t>MeSCN</w:t>
      </w:r>
      <w:r w:rsidRPr="008F099D">
        <w:rPr>
          <w:color w:val="0D0D0D"/>
          <w:shd w:val="clear" w:color="auto" w:fill="FFFFFF"/>
        </w:rPr>
        <w:t>的分子结构。对于分子动力学模拟，分子由</w:t>
      </w:r>
      <w:proofErr w:type="spellStart"/>
      <w:r w:rsidRPr="008F099D">
        <w:rPr>
          <w:color w:val="0D0D0D"/>
          <w:shd w:val="clear" w:color="auto" w:fill="FFFFFF"/>
        </w:rPr>
        <w:t>Packmol</w:t>
      </w:r>
      <w:proofErr w:type="spellEnd"/>
      <w:r w:rsidRPr="008F099D">
        <w:rPr>
          <w:color w:val="0D0D0D"/>
          <w:shd w:val="clear" w:color="auto" w:fill="FFFFFF"/>
        </w:rPr>
        <w:t>软件构建，烷基咪唑和</w:t>
      </w:r>
      <w:r w:rsidRPr="008F099D">
        <w:rPr>
          <w:color w:val="0D0D0D"/>
          <w:shd w:val="clear" w:color="auto" w:fill="FFFFFF"/>
        </w:rPr>
        <w:t>MeSCN</w:t>
      </w:r>
      <w:r w:rsidRPr="008F099D">
        <w:rPr>
          <w:color w:val="0D0D0D"/>
          <w:shd w:val="clear" w:color="auto" w:fill="FFFFFF"/>
        </w:rPr>
        <w:t>的分子数量分别为</w:t>
      </w:r>
      <w:r w:rsidRPr="008F099D">
        <w:rPr>
          <w:color w:val="0D0D0D"/>
          <w:shd w:val="clear" w:color="auto" w:fill="FFFFFF"/>
        </w:rPr>
        <w:t>400</w:t>
      </w:r>
      <w:r w:rsidRPr="008F099D">
        <w:rPr>
          <w:color w:val="0D0D0D"/>
          <w:shd w:val="clear" w:color="auto" w:fill="FFFFFF"/>
        </w:rPr>
        <w:t>和</w:t>
      </w:r>
      <w:r w:rsidRPr="008F099D">
        <w:rPr>
          <w:color w:val="0D0D0D"/>
          <w:shd w:val="clear" w:color="auto" w:fill="FFFFFF"/>
        </w:rPr>
        <w:t>20</w:t>
      </w:r>
      <w:r w:rsidRPr="008F099D">
        <w:rPr>
          <w:color w:val="0D0D0D"/>
          <w:shd w:val="clear" w:color="auto" w:fill="FFFFFF"/>
        </w:rPr>
        <w:t>，遵循</w:t>
      </w:r>
      <w:r w:rsidRPr="008F099D">
        <w:rPr>
          <w:color w:val="0D0D0D"/>
          <w:shd w:val="clear" w:color="auto" w:fill="FFFFFF"/>
        </w:rPr>
        <w:t>20:1</w:t>
      </w:r>
      <w:r w:rsidRPr="008F099D">
        <w:rPr>
          <w:color w:val="0D0D0D"/>
          <w:shd w:val="clear" w:color="auto" w:fill="FFFFFF"/>
        </w:rPr>
        <w:t>的分子比。</w:t>
      </w:r>
      <w:proofErr w:type="spellStart"/>
      <w:r w:rsidRPr="008F099D">
        <w:rPr>
          <w:color w:val="0D0D0D"/>
          <w:shd w:val="clear" w:color="auto" w:fill="FFFFFF"/>
        </w:rPr>
        <w:t>MIm</w:t>
      </w:r>
      <w:proofErr w:type="spellEnd"/>
      <w:r w:rsidRPr="008F099D">
        <w:rPr>
          <w:color w:val="0D0D0D"/>
          <w:shd w:val="clear" w:color="auto" w:fill="FFFFFF"/>
        </w:rPr>
        <w:t>/MeSCN</w:t>
      </w:r>
      <w:r w:rsidRPr="008F099D">
        <w:rPr>
          <w:color w:val="0D0D0D"/>
          <w:shd w:val="clear" w:color="auto" w:fill="FFFFFF"/>
        </w:rPr>
        <w:t>、</w:t>
      </w:r>
      <w:proofErr w:type="spellStart"/>
      <w:r w:rsidRPr="008F099D">
        <w:rPr>
          <w:color w:val="0D0D0D"/>
          <w:shd w:val="clear" w:color="auto" w:fill="FFFFFF"/>
        </w:rPr>
        <w:t>EIm</w:t>
      </w:r>
      <w:proofErr w:type="spellEnd"/>
      <w:r w:rsidRPr="008F099D">
        <w:rPr>
          <w:color w:val="0D0D0D"/>
          <w:shd w:val="clear" w:color="auto" w:fill="FFFFFF"/>
        </w:rPr>
        <w:t>/MeSCN</w:t>
      </w:r>
      <w:r w:rsidRPr="008F099D">
        <w:rPr>
          <w:color w:val="0D0D0D"/>
          <w:shd w:val="clear" w:color="auto" w:fill="FFFFFF"/>
        </w:rPr>
        <w:t>和</w:t>
      </w:r>
      <w:proofErr w:type="spellStart"/>
      <w:r w:rsidRPr="008F099D">
        <w:rPr>
          <w:color w:val="0D0D0D"/>
          <w:shd w:val="clear" w:color="auto" w:fill="FFFFFF"/>
        </w:rPr>
        <w:t>BIm</w:t>
      </w:r>
      <w:proofErr w:type="spellEnd"/>
      <w:r w:rsidRPr="008F099D">
        <w:rPr>
          <w:color w:val="0D0D0D"/>
          <w:shd w:val="clear" w:color="auto" w:fill="FFFFFF"/>
        </w:rPr>
        <w:t>/MeSCN</w:t>
      </w:r>
      <w:r w:rsidRPr="008F099D">
        <w:rPr>
          <w:color w:val="0D0D0D"/>
          <w:shd w:val="clear" w:color="auto" w:fill="FFFFFF"/>
        </w:rPr>
        <w:t>系统的盒子尺寸分别为</w:t>
      </w:r>
      <w:r w:rsidRPr="008F099D">
        <w:rPr>
          <w:color w:val="0D0D0D"/>
          <w:shd w:val="clear" w:color="auto" w:fill="FFFFFF"/>
        </w:rPr>
        <w:t>35.0 Å × 34.3 Å × 34.0 Å</w:t>
      </w:r>
      <w:r w:rsidRPr="008F099D">
        <w:rPr>
          <w:color w:val="0D0D0D"/>
          <w:shd w:val="clear" w:color="auto" w:fill="FFFFFF"/>
        </w:rPr>
        <w:t>、</w:t>
      </w:r>
      <w:r w:rsidRPr="008F099D">
        <w:rPr>
          <w:color w:val="0D0D0D"/>
          <w:shd w:val="clear" w:color="auto" w:fill="FFFFFF"/>
        </w:rPr>
        <w:t>36.9 Å × 37.7 Å × 37.7 Å</w:t>
      </w:r>
      <w:r w:rsidRPr="008F099D">
        <w:rPr>
          <w:color w:val="0D0D0D"/>
          <w:shd w:val="clear" w:color="auto" w:fill="FFFFFF"/>
        </w:rPr>
        <w:t>和</w:t>
      </w:r>
      <w:r w:rsidRPr="008F099D">
        <w:rPr>
          <w:color w:val="0D0D0D"/>
          <w:shd w:val="clear" w:color="auto" w:fill="FFFFFF"/>
        </w:rPr>
        <w:t>41.2 Å × 41.7 Å × 43.0 Å</w:t>
      </w:r>
      <w:r w:rsidRPr="008F099D">
        <w:rPr>
          <w:color w:val="0D0D0D"/>
          <w:shd w:val="clear" w:color="auto" w:fill="FFFFFF"/>
        </w:rPr>
        <w:t>。随后，使用</w:t>
      </w:r>
      <w:r w:rsidRPr="008F099D">
        <w:rPr>
          <w:color w:val="0D0D0D"/>
          <w:shd w:val="clear" w:color="auto" w:fill="FFFFFF"/>
        </w:rPr>
        <w:t>10000</w:t>
      </w:r>
      <w:r w:rsidRPr="008F099D">
        <w:rPr>
          <w:color w:val="0D0D0D"/>
          <w:shd w:val="clear" w:color="auto" w:fill="FFFFFF"/>
        </w:rPr>
        <w:t>步的能量最小化，来消除不合理的结构。</w:t>
      </w:r>
      <w:r w:rsidR="00D618F4">
        <w:rPr>
          <w:rFonts w:hint="eastAsia"/>
          <w:color w:val="0D0D0D"/>
          <w:shd w:val="clear" w:color="auto" w:fill="FFFFFF"/>
        </w:rPr>
        <w:t>接着，</w:t>
      </w:r>
      <w:r w:rsidRPr="008F099D">
        <w:rPr>
          <w:color w:val="0D0D0D"/>
          <w:shd w:val="clear" w:color="auto" w:fill="FFFFFF"/>
        </w:rPr>
        <w:t>使用</w:t>
      </w:r>
      <w:r w:rsidRPr="008F099D">
        <w:rPr>
          <w:color w:val="0D0D0D"/>
          <w:shd w:val="clear" w:color="auto" w:fill="FFFFFF"/>
        </w:rPr>
        <w:t>Nose-Hoover</w:t>
      </w:r>
      <w:r w:rsidRPr="008F099D">
        <w:rPr>
          <w:color w:val="0D0D0D"/>
          <w:shd w:val="clear" w:color="auto" w:fill="FFFFFF"/>
        </w:rPr>
        <w:t>方法进行了</w:t>
      </w:r>
      <w:r w:rsidRPr="008F099D">
        <w:rPr>
          <w:color w:val="0D0D0D"/>
          <w:shd w:val="clear" w:color="auto" w:fill="FFFFFF"/>
        </w:rPr>
        <w:t>5 ns</w:t>
      </w:r>
      <w:r w:rsidRPr="008F099D">
        <w:rPr>
          <w:color w:val="0D0D0D"/>
          <w:shd w:val="clear" w:color="auto" w:fill="FFFFFF"/>
        </w:rPr>
        <w:t>的</w:t>
      </w:r>
      <w:r w:rsidR="009A579C">
        <w:rPr>
          <w:rFonts w:hint="eastAsia"/>
          <w:color w:val="0D0D0D"/>
          <w:shd w:val="clear" w:color="auto" w:fill="FFFFFF"/>
        </w:rPr>
        <w:t>N</w:t>
      </w:r>
      <w:r w:rsidR="009A579C">
        <w:rPr>
          <w:color w:val="0D0D0D"/>
          <w:shd w:val="clear" w:color="auto" w:fill="FFFFFF"/>
        </w:rPr>
        <w:t>VT</w:t>
      </w:r>
      <w:r w:rsidRPr="008F099D">
        <w:rPr>
          <w:color w:val="0D0D0D"/>
          <w:shd w:val="clear" w:color="auto" w:fill="FFFFFF"/>
        </w:rPr>
        <w:t>模拟，</w:t>
      </w:r>
      <w:r w:rsidR="00D618F4">
        <w:rPr>
          <w:rFonts w:hint="eastAsia"/>
          <w:color w:val="0D0D0D"/>
          <w:shd w:val="clear" w:color="auto" w:fill="FFFFFF"/>
        </w:rPr>
        <w:t>随后</w:t>
      </w:r>
      <w:r w:rsidRPr="008F099D">
        <w:rPr>
          <w:color w:val="0D0D0D"/>
          <w:shd w:val="clear" w:color="auto" w:fill="FFFFFF"/>
        </w:rPr>
        <w:t>使用</w:t>
      </w:r>
      <w:r w:rsidRPr="008F099D">
        <w:rPr>
          <w:color w:val="0D0D0D"/>
          <w:shd w:val="clear" w:color="auto" w:fill="FFFFFF"/>
        </w:rPr>
        <w:t>Parrinello-Rahman</w:t>
      </w:r>
      <w:r w:rsidRPr="008F099D">
        <w:rPr>
          <w:color w:val="0D0D0D"/>
          <w:shd w:val="clear" w:color="auto" w:fill="FFFFFF"/>
        </w:rPr>
        <w:t>方法</w:t>
      </w:r>
      <w:r w:rsidR="009A579C">
        <w:rPr>
          <w:rFonts w:hint="eastAsia"/>
          <w:color w:val="0D0D0D"/>
          <w:shd w:val="clear" w:color="auto" w:fill="FFFFFF"/>
        </w:rPr>
        <w:t>进行</w:t>
      </w:r>
      <w:r w:rsidR="00D618F4">
        <w:rPr>
          <w:rFonts w:hint="eastAsia"/>
          <w:color w:val="0D0D0D"/>
          <w:shd w:val="clear" w:color="auto" w:fill="FFFFFF"/>
        </w:rPr>
        <w:t>1</w:t>
      </w:r>
      <w:r w:rsidR="00D618F4">
        <w:rPr>
          <w:color w:val="0D0D0D"/>
          <w:shd w:val="clear" w:color="auto" w:fill="FFFFFF"/>
        </w:rPr>
        <w:t xml:space="preserve">2 ns </w:t>
      </w:r>
      <w:r w:rsidR="00D618F4">
        <w:rPr>
          <w:rFonts w:hint="eastAsia"/>
          <w:color w:val="0D0D0D"/>
          <w:shd w:val="clear" w:color="auto" w:fill="FFFFFF"/>
        </w:rPr>
        <w:t>的</w:t>
      </w:r>
      <w:r w:rsidRPr="008F099D">
        <w:rPr>
          <w:color w:val="0D0D0D"/>
          <w:shd w:val="clear" w:color="auto" w:fill="FFFFFF"/>
        </w:rPr>
        <w:t>NPT</w:t>
      </w:r>
      <w:r w:rsidR="009A579C" w:rsidRPr="008F099D">
        <w:rPr>
          <w:color w:val="0D0D0D"/>
          <w:shd w:val="clear" w:color="auto" w:fill="FFFFFF"/>
        </w:rPr>
        <w:t>模拟</w:t>
      </w:r>
      <w:r w:rsidR="00F7615A" w:rsidRPr="003F57B5">
        <w:rPr>
          <w:noProof/>
          <w:sz w:val="21"/>
          <w:szCs w:val="16"/>
          <w:vertAlign w:val="superscript"/>
        </w:rPr>
        <w:fldChar w:fldCharType="begin"/>
      </w:r>
      <w:r w:rsidR="00CF45A1" w:rsidRPr="003F57B5">
        <w:rPr>
          <w:noProof/>
          <w:sz w:val="21"/>
          <w:szCs w:val="16"/>
          <w:vertAlign w:val="superscript"/>
        </w:rPr>
        <w:instrText xml:space="preserve"> ADDIN EN.CITE &lt;EndNote&gt;&lt;Cite&gt;&lt;Author&gt;Parrinello&lt;/Author&gt;&lt;Year&gt;1981&lt;/Year&gt;&lt;RecNum&gt;34&lt;/RecNum&gt;&lt;DisplayText&gt;&lt;style face="superscript"&gt;[33, 34]&lt;/style&gt;&lt;/DisplayText&gt;&lt;record&gt;&lt;rec-number&gt;34&lt;/rec-number&gt;&lt;foreign-keys&gt;&lt;key app="EN" db-id="5vd9ds0vmvs2pqezzz1x5rpd5rxtsfw5esw0" timestamp="1709569651"&gt;34&lt;/key&gt;&lt;/foreign-keys&gt;&lt;ref-type name="Journal Article"&gt;17&lt;/ref-type&gt;&lt;contributors&gt;&lt;authors&gt;&lt;author&gt;Parrinello, Michele&lt;/author&gt;&lt;author&gt;Rahman, Aneesur %J Journal of Applied physics&lt;/author&gt;&lt;/authors&gt;&lt;/contributors&gt;&lt;titles&gt;&lt;title&gt;Polymorphic transitions in single crystals: A new molecular dynamics method&lt;/title&gt;&lt;/titles&gt;&lt;pages&gt;7182-7190&lt;/pages&gt;&lt;volume&gt;52&lt;/volume&gt;&lt;number&gt;12&lt;/number&gt;&lt;dates&gt;&lt;year&gt;1981&lt;/year&gt;&lt;/dates&gt;&lt;isbn&gt;0021-8979&lt;/isbn&gt;&lt;urls&gt;&lt;/urls&gt;&lt;/record&gt;&lt;/Cite&gt;&lt;Cite&gt;&lt;Author&gt;Nosé&lt;/Author&gt;&lt;Year&gt;1983&lt;/Year&gt;&lt;RecNum&gt;35&lt;/RecNum&gt;&lt;record&gt;&lt;rec-number&gt;35&lt;/rec-number&gt;&lt;foreign-keys&gt;&lt;key app="EN" db-id="5vd9ds0vmvs2pqezzz1x5rpd5rxtsfw5esw0" timestamp="1709569685"&gt;35&lt;/key&gt;&lt;/foreign-keys&gt;&lt;ref-type name="Journal Article"&gt;17&lt;/ref-type&gt;&lt;contributors&gt;&lt;authors&gt;&lt;author&gt;Nosé, Shuichi&lt;/author&gt;&lt;author&gt;Klein, ML %J Molecular Physics&lt;/author&gt;&lt;/authors&gt;&lt;/contributors&gt;&lt;titles&gt;&lt;title&gt;Constant pressure molecular dynamics for molecular systems&lt;/title&gt;&lt;/titles&gt;&lt;pages&gt;1055-1076&lt;/pages&gt;&lt;volume&gt;50&lt;/volume&gt;&lt;number&gt;5&lt;/number&gt;&lt;dates&gt;&lt;year&gt;1983&lt;/year&gt;&lt;/dates&gt;&lt;isbn&gt;0026-8976&lt;/isbn&gt;&lt;urls&gt;&lt;/urls&gt;&lt;/record&gt;&lt;/Cite&gt;&lt;/EndNote&gt;</w:instrText>
      </w:r>
      <w:r w:rsidR="00F7615A" w:rsidRPr="003F57B5">
        <w:rPr>
          <w:noProof/>
          <w:sz w:val="21"/>
          <w:szCs w:val="16"/>
          <w:vertAlign w:val="superscript"/>
        </w:rPr>
        <w:fldChar w:fldCharType="separate"/>
      </w:r>
      <w:r w:rsidR="00CF45A1" w:rsidRPr="003F57B5">
        <w:rPr>
          <w:noProof/>
          <w:sz w:val="21"/>
          <w:szCs w:val="16"/>
          <w:vertAlign w:val="superscript"/>
        </w:rPr>
        <w:t>[33, 34]</w:t>
      </w:r>
      <w:r w:rsidR="00F7615A" w:rsidRPr="003F57B5">
        <w:rPr>
          <w:noProof/>
          <w:sz w:val="21"/>
          <w:szCs w:val="16"/>
          <w:vertAlign w:val="superscript"/>
        </w:rPr>
        <w:fldChar w:fldCharType="end"/>
      </w:r>
      <w:r w:rsidRPr="008F099D">
        <w:rPr>
          <w:color w:val="0D0D0D"/>
          <w:shd w:val="clear" w:color="auto" w:fill="FFFFFF"/>
        </w:rPr>
        <w:t>。这些</w:t>
      </w:r>
      <w:r w:rsidRPr="008F099D">
        <w:rPr>
          <w:color w:val="0D0D0D"/>
          <w:shd w:val="clear" w:color="auto" w:fill="FFFFFF"/>
        </w:rPr>
        <w:t>MD</w:t>
      </w:r>
      <w:r w:rsidRPr="008F099D">
        <w:rPr>
          <w:color w:val="0D0D0D"/>
          <w:shd w:val="clear" w:color="auto" w:fill="FFFFFF"/>
        </w:rPr>
        <w:t>模拟都使用</w:t>
      </w:r>
      <w:r w:rsidRPr="008F099D">
        <w:rPr>
          <w:color w:val="0D0D0D"/>
          <w:shd w:val="clear" w:color="auto" w:fill="FFFFFF"/>
        </w:rPr>
        <w:t>GROMACS</w:t>
      </w:r>
      <w:r w:rsidR="00983363" w:rsidRPr="003F57B5">
        <w:rPr>
          <w:noProof/>
          <w:sz w:val="21"/>
          <w:szCs w:val="16"/>
          <w:vertAlign w:val="superscript"/>
        </w:rPr>
        <w:fldChar w:fldCharType="begin"/>
      </w:r>
      <w:r w:rsidR="00983363" w:rsidRPr="003F57B5">
        <w:rPr>
          <w:noProof/>
          <w:sz w:val="21"/>
          <w:szCs w:val="16"/>
          <w:vertAlign w:val="superscript"/>
        </w:rPr>
        <w:instrText xml:space="preserve"> ADDIN EN.CITE &lt;EndNote&gt;&lt;Cite&gt;&lt;Author&gt;Van Der Spoel&lt;/Author&gt;&lt;Year&gt;2005&lt;/Year&gt;&lt;RecNum&gt;36&lt;/RecNum&gt;&lt;DisplayText&gt;&lt;style face="superscript"&gt;[35, 36]&lt;/style&gt;&lt;/DisplayText&gt;&lt;record&gt;&lt;rec-number&gt;36&lt;/rec-number&gt;&lt;foreign-keys&gt;&lt;key app="EN" db-id="5vd9ds0vmvs2pqezzz1x5rpd5rxtsfw5esw0" timestamp="1709569723"&gt;36&lt;/key&gt;&lt;/foreign-keys&gt;&lt;ref-type name="Journal Article"&gt;17&lt;/ref-type&gt;&lt;contributors&gt;&lt;authors&gt;&lt;author&gt;Van Der Spoel, David&lt;/author&gt;&lt;author&gt;Lindahl, Erik&lt;/author&gt;&lt;author&gt;Hess, Berk&lt;/author&gt;&lt;author&gt;Groenhof, Gerrit&lt;/author&gt;&lt;author&gt;Mark, Alan E&lt;/author&gt;&lt;author&gt;Berendsen, Herman JC %J Journal of computational chemistry&lt;/author&gt;&lt;/authors&gt;&lt;/contributors&gt;&lt;titles&gt;&lt;title&gt;GROMACS: fast, flexible, and free&lt;/title&gt;&lt;/titles&gt;&lt;pages&gt;1701-1718&lt;/pages&gt;&lt;volume&gt;26&lt;/volume&gt;&lt;number&gt;16&lt;/number&gt;&lt;dates&gt;&lt;year&gt;2005&lt;/year&gt;&lt;/dates&gt;&lt;isbn&gt;0192-8651&lt;/isbn&gt;&lt;urls&gt;&lt;/urls&gt;&lt;/record&gt;&lt;/Cite&gt;&lt;Cite&gt;&lt;Author&gt;Hess&lt;/Author&gt;&lt;Year&gt;2008&lt;/Year&gt;&lt;RecNum&gt;37&lt;/RecNum&gt;&lt;record&gt;&lt;rec-number&gt;37&lt;/rec-number&gt;&lt;foreign-keys&gt;&lt;key app="EN" db-id="5vd9ds0vmvs2pqezzz1x5rpd5rxtsfw5esw0" timestamp="1709569757"&gt;37&lt;/key&gt;&lt;/foreign-keys&gt;&lt;ref-type name="Journal Article"&gt;17&lt;/ref-type&gt;&lt;contributors&gt;&lt;authors&gt;&lt;author&gt;Hess, Berk&lt;/author&gt;&lt;author&gt;Kutzner, Carsten&lt;/author&gt;&lt;author&gt;Van Der Spoel, David&lt;/author&gt;&lt;author&gt;Lindahl, Erik %J Journal of chemical theory&lt;/author&gt;&lt;author&gt;computation&lt;/author&gt;&lt;/authors&gt;&lt;/contributors&gt;&lt;titles&gt;&lt;title&gt;GROMACS 4: algorithms for highly efficient, load-balanced, and scalable molecular simulation&lt;/title&gt;&lt;/titles&gt;&lt;pages&gt;435-447&lt;/pages&gt;&lt;volume&gt;4&lt;/volume&gt;&lt;number&gt;3&lt;/number&gt;&lt;dates&gt;&lt;year&gt;2008&lt;/year&gt;&lt;/dates&gt;&lt;isbn&gt;1549-9618&lt;/isbn&gt;&lt;urls&gt;&lt;/urls&gt;&lt;/record&gt;&lt;/Cite&gt;&lt;/EndNote&gt;</w:instrText>
      </w:r>
      <w:r w:rsidR="00983363" w:rsidRPr="003F57B5">
        <w:rPr>
          <w:noProof/>
          <w:sz w:val="21"/>
          <w:szCs w:val="16"/>
          <w:vertAlign w:val="superscript"/>
        </w:rPr>
        <w:fldChar w:fldCharType="separate"/>
      </w:r>
      <w:r w:rsidR="00983363" w:rsidRPr="003F57B5">
        <w:rPr>
          <w:noProof/>
          <w:sz w:val="21"/>
          <w:szCs w:val="16"/>
          <w:vertAlign w:val="superscript"/>
        </w:rPr>
        <w:t>[35, 36]</w:t>
      </w:r>
      <w:r w:rsidR="00983363" w:rsidRPr="003F57B5">
        <w:rPr>
          <w:noProof/>
          <w:sz w:val="21"/>
          <w:szCs w:val="16"/>
          <w:vertAlign w:val="superscript"/>
        </w:rPr>
        <w:fldChar w:fldCharType="end"/>
      </w:r>
      <w:r w:rsidRPr="008F099D">
        <w:rPr>
          <w:color w:val="0D0D0D"/>
          <w:shd w:val="clear" w:color="auto" w:fill="FFFFFF"/>
        </w:rPr>
        <w:t>程序运行，时间步长为</w:t>
      </w:r>
      <w:r w:rsidR="00D4668C">
        <w:rPr>
          <w:color w:val="0D0D0D"/>
          <w:shd w:val="clear" w:color="auto" w:fill="FFFFFF"/>
        </w:rPr>
        <w:t xml:space="preserve">0.3 </w:t>
      </w:r>
      <w:proofErr w:type="spellStart"/>
      <w:r w:rsidR="00D4668C">
        <w:rPr>
          <w:rFonts w:hint="eastAsia"/>
          <w:color w:val="0D0D0D"/>
          <w:shd w:val="clear" w:color="auto" w:fill="FFFFFF"/>
        </w:rPr>
        <w:t>ps</w:t>
      </w:r>
      <w:proofErr w:type="spellEnd"/>
      <w:r w:rsidR="00B06485">
        <w:rPr>
          <w:rFonts w:hint="eastAsia"/>
          <w:color w:val="0D0D0D"/>
          <w:shd w:val="clear" w:color="auto" w:fill="FFFFFF"/>
        </w:rPr>
        <w:t>。周</w:t>
      </w:r>
      <w:r w:rsidRPr="008F099D">
        <w:rPr>
          <w:color w:val="0D0D0D"/>
          <w:shd w:val="clear" w:color="auto" w:fill="FFFFFF"/>
        </w:rPr>
        <w:t>期性边界条件在三维中采用了</w:t>
      </w:r>
      <w:r w:rsidRPr="008F099D">
        <w:rPr>
          <w:color w:val="0D0D0D"/>
          <w:shd w:val="clear" w:color="auto" w:fill="FFFFFF"/>
        </w:rPr>
        <w:t>Lorentz-Berthelot</w:t>
      </w:r>
      <w:r w:rsidRPr="008F099D">
        <w:rPr>
          <w:color w:val="0D0D0D"/>
          <w:shd w:val="clear" w:color="auto" w:fill="FFFFFF"/>
        </w:rPr>
        <w:t>混合规则。长程静电相互作用通过粒子网格</w:t>
      </w:r>
      <w:r w:rsidR="00C27086">
        <w:rPr>
          <w:rFonts w:hint="eastAsia"/>
          <w:color w:val="0D0D0D"/>
          <w:shd w:val="clear" w:color="auto" w:fill="FFFFFF"/>
        </w:rPr>
        <w:t>用</w:t>
      </w:r>
      <w:r w:rsidRPr="008F099D">
        <w:rPr>
          <w:color w:val="0D0D0D"/>
          <w:shd w:val="clear" w:color="auto" w:fill="FFFFFF"/>
        </w:rPr>
        <w:t>Ewald</w:t>
      </w:r>
      <w:r w:rsidRPr="008F099D">
        <w:rPr>
          <w:color w:val="0D0D0D"/>
          <w:shd w:val="clear" w:color="auto" w:fill="FFFFFF"/>
        </w:rPr>
        <w:t>方法处理，截断半径为</w:t>
      </w:r>
      <w:r w:rsidRPr="008F099D">
        <w:rPr>
          <w:color w:val="0D0D0D"/>
          <w:shd w:val="clear" w:color="auto" w:fill="FFFFFF"/>
        </w:rPr>
        <w:t>1.2</w:t>
      </w:r>
      <w:r w:rsidR="00D4668C">
        <w:rPr>
          <w:color w:val="0D0D0D"/>
          <w:shd w:val="clear" w:color="auto" w:fill="FFFFFF"/>
        </w:rPr>
        <w:t xml:space="preserve"> </w:t>
      </w:r>
      <w:r w:rsidR="00D4668C">
        <w:rPr>
          <w:rFonts w:hint="eastAsia"/>
          <w:color w:val="0D0D0D"/>
          <w:shd w:val="clear" w:color="auto" w:fill="FFFFFF"/>
        </w:rPr>
        <w:t>n</w:t>
      </w:r>
      <w:r w:rsidR="00D4668C">
        <w:rPr>
          <w:color w:val="0D0D0D"/>
          <w:shd w:val="clear" w:color="auto" w:fill="FFFFFF"/>
        </w:rPr>
        <w:t>m</w:t>
      </w:r>
      <w:r w:rsidRPr="008F099D">
        <w:rPr>
          <w:color w:val="0D0D0D"/>
          <w:shd w:val="clear" w:color="auto" w:fill="FFFFFF"/>
        </w:rPr>
        <w:t>。初始速度遵从</w:t>
      </w:r>
      <w:r w:rsidRPr="008F099D">
        <w:rPr>
          <w:color w:val="0D0D0D"/>
          <w:shd w:val="clear" w:color="auto" w:fill="FFFFFF"/>
        </w:rPr>
        <w:t>Maxwell-Boltzmann</w:t>
      </w:r>
      <w:r w:rsidRPr="008F099D">
        <w:rPr>
          <w:color w:val="0D0D0D"/>
          <w:shd w:val="clear" w:color="auto" w:fill="FFFFFF"/>
        </w:rPr>
        <w:t>分布随机生成，</w:t>
      </w:r>
      <w:r w:rsidR="00097E11">
        <w:rPr>
          <w:rFonts w:hint="eastAsia"/>
          <w:color w:val="0D0D0D"/>
          <w:shd w:val="clear" w:color="auto" w:fill="FFFFFF"/>
        </w:rPr>
        <w:t>使用</w:t>
      </w:r>
      <w:r w:rsidRPr="008F099D">
        <w:rPr>
          <w:color w:val="0D0D0D"/>
          <w:shd w:val="clear" w:color="auto" w:fill="FFFFFF"/>
        </w:rPr>
        <w:t>LINCS</w:t>
      </w:r>
      <w:r w:rsidRPr="008F099D">
        <w:rPr>
          <w:color w:val="0D0D0D"/>
          <w:shd w:val="clear" w:color="auto" w:fill="FFFFFF"/>
        </w:rPr>
        <w:t>算法约束包括氢原子在内的共价键。</w:t>
      </w:r>
    </w:p>
    <w:p w14:paraId="2C1AF532" w14:textId="01D2F1F0" w:rsidR="00DF0525" w:rsidRPr="008F099D" w:rsidRDefault="00B45D41" w:rsidP="00B45D41">
      <w:pPr>
        <w:pStyle w:val="2"/>
      </w:pPr>
      <w:r>
        <w:rPr>
          <w:rFonts w:hint="eastAsia"/>
        </w:rPr>
        <w:t xml:space="preserve"> </w:t>
      </w:r>
      <w:r w:rsidR="00DF0525" w:rsidRPr="008F099D">
        <w:t>数据读取与voxel representation的生成</w:t>
      </w:r>
    </w:p>
    <w:p w14:paraId="14331D06" w14:textId="77777777" w:rsidR="00916507" w:rsidRDefault="00DF0525" w:rsidP="008F099D">
      <w:pPr>
        <w:ind w:firstLine="480"/>
        <w:rPr>
          <w:color w:val="0D0D0D"/>
          <w:shd w:val="clear" w:color="auto" w:fill="FFFFFF"/>
        </w:rPr>
      </w:pPr>
      <w:r w:rsidRPr="008F099D">
        <w:rPr>
          <w:color w:val="0D0D0D"/>
          <w:shd w:val="clear" w:color="auto" w:fill="FFFFFF"/>
        </w:rPr>
        <w:t>使用</w:t>
      </w:r>
      <w:r w:rsidRPr="008F099D">
        <w:rPr>
          <w:color w:val="0D0D0D"/>
          <w:shd w:val="clear" w:color="auto" w:fill="FFFFFF"/>
        </w:rPr>
        <w:t xml:space="preserve">python </w:t>
      </w:r>
      <w:proofErr w:type="spellStart"/>
      <w:r w:rsidRPr="008F099D">
        <w:rPr>
          <w:color w:val="0D0D0D"/>
          <w:shd w:val="clear" w:color="auto" w:fill="FFFFFF"/>
        </w:rPr>
        <w:t>mdtraj</w:t>
      </w:r>
      <w:proofErr w:type="spellEnd"/>
      <w:r w:rsidRPr="008F099D">
        <w:rPr>
          <w:color w:val="0D0D0D"/>
          <w:shd w:val="clear" w:color="auto" w:fill="FFFFFF"/>
        </w:rPr>
        <w:t>库来完成分子动力学模拟数据</w:t>
      </w:r>
      <w:r w:rsidR="00B06485">
        <w:rPr>
          <w:color w:val="0D0D0D"/>
          <w:shd w:val="clear" w:color="auto" w:fill="FFFFFF"/>
        </w:rPr>
        <w:t>（</w:t>
      </w:r>
      <w:proofErr w:type="spellStart"/>
      <w:r w:rsidRPr="008F099D">
        <w:rPr>
          <w:color w:val="0D0D0D"/>
          <w:shd w:val="clear" w:color="auto" w:fill="FFFFFF"/>
        </w:rPr>
        <w:t>gro</w:t>
      </w:r>
      <w:proofErr w:type="spellEnd"/>
      <w:r w:rsidRPr="008F099D">
        <w:rPr>
          <w:color w:val="0D0D0D"/>
          <w:shd w:val="clear" w:color="auto" w:fill="FFFFFF"/>
        </w:rPr>
        <w:t>,</w:t>
      </w:r>
      <w:r w:rsidR="00B06485">
        <w:rPr>
          <w:color w:val="0D0D0D"/>
          <w:shd w:val="clear" w:color="auto" w:fill="FFFFFF"/>
        </w:rPr>
        <w:t xml:space="preserve"> </w:t>
      </w:r>
      <w:proofErr w:type="spellStart"/>
      <w:r w:rsidRPr="008F099D">
        <w:rPr>
          <w:color w:val="0D0D0D"/>
          <w:shd w:val="clear" w:color="auto" w:fill="FFFFFF"/>
        </w:rPr>
        <w:t>xtc</w:t>
      </w:r>
      <w:proofErr w:type="spellEnd"/>
      <w:r w:rsidR="00B06485">
        <w:rPr>
          <w:color w:val="0D0D0D"/>
          <w:shd w:val="clear" w:color="auto" w:fill="FFFFFF"/>
        </w:rPr>
        <w:t>）</w:t>
      </w:r>
      <w:r w:rsidRPr="008F099D">
        <w:rPr>
          <w:color w:val="0D0D0D"/>
          <w:shd w:val="clear" w:color="auto" w:fill="FFFFFF"/>
        </w:rPr>
        <w:t>的读取。模拟盒子尺寸为</w:t>
      </w:r>
      <w:r w:rsidRPr="008F099D">
        <w:rPr>
          <w:color w:val="0D0D0D"/>
          <w:shd w:val="clear" w:color="auto" w:fill="FFFFFF"/>
        </w:rPr>
        <w:t>3.5</w:t>
      </w:r>
      <w:r w:rsidR="00D4668C">
        <w:rPr>
          <w:color w:val="0D0D0D"/>
          <w:shd w:val="clear" w:color="auto" w:fill="FFFFFF"/>
        </w:rPr>
        <w:t xml:space="preserve"> </w:t>
      </w:r>
      <w:r w:rsidRPr="008F099D">
        <w:rPr>
          <w:color w:val="0D0D0D"/>
          <w:shd w:val="clear" w:color="auto" w:fill="FFFFFF"/>
        </w:rPr>
        <w:t>nm</w:t>
      </w:r>
      <w:r w:rsidRPr="008F099D">
        <w:rPr>
          <w:color w:val="0D0D0D"/>
          <w:shd w:val="clear" w:color="auto" w:fill="FFFFFF"/>
        </w:rPr>
        <w:t>，因</w:t>
      </w:r>
      <w:r w:rsidRPr="008F099D">
        <w:rPr>
          <w:color w:val="0D0D0D"/>
          <w:shd w:val="clear" w:color="auto" w:fill="FFFFFF"/>
        </w:rPr>
        <w:t>CNN</w:t>
      </w:r>
      <w:r w:rsidRPr="008F099D">
        <w:rPr>
          <w:color w:val="0D0D0D"/>
          <w:shd w:val="clear" w:color="auto" w:fill="FFFFFF"/>
        </w:rPr>
        <w:t>输入必须为整数方盒，故将其放在</w:t>
      </w:r>
      <w:proofErr w:type="gramStart"/>
      <w:r w:rsidRPr="008F099D">
        <w:rPr>
          <w:color w:val="0D0D0D"/>
          <w:shd w:val="clear" w:color="auto" w:fill="FFFFFF"/>
        </w:rPr>
        <w:t>20</w:t>
      </w:r>
      <w:r w:rsidR="00D4668C">
        <w:rPr>
          <w:rFonts w:ascii="Arial" w:hAnsi="Arial" w:cs="Arial"/>
          <w:color w:val="333333"/>
          <w:sz w:val="21"/>
          <w:szCs w:val="21"/>
          <w:shd w:val="clear" w:color="auto" w:fill="FFFFFF"/>
        </w:rPr>
        <w:t>×</w:t>
      </w:r>
      <w:r w:rsidRPr="008F099D">
        <w:rPr>
          <w:color w:val="0D0D0D"/>
          <w:shd w:val="clear" w:color="auto" w:fill="FFFFFF"/>
        </w:rPr>
        <w:t>20</w:t>
      </w:r>
      <w:r w:rsidR="00D4668C">
        <w:rPr>
          <w:rFonts w:ascii="Arial" w:hAnsi="Arial" w:cs="Arial"/>
          <w:color w:val="333333"/>
          <w:sz w:val="21"/>
          <w:szCs w:val="21"/>
          <w:shd w:val="clear" w:color="auto" w:fill="FFFFFF"/>
        </w:rPr>
        <w:t>×</w:t>
      </w:r>
      <w:proofErr w:type="gramEnd"/>
      <w:r w:rsidRPr="008F099D">
        <w:rPr>
          <w:color w:val="0D0D0D"/>
          <w:shd w:val="clear" w:color="auto" w:fill="FFFFFF"/>
        </w:rPr>
        <w:t>20</w:t>
      </w:r>
      <w:r w:rsidR="00D4668C">
        <w:rPr>
          <w:rFonts w:ascii="Arial" w:hAnsi="Arial" w:cs="Arial"/>
          <w:color w:val="333333"/>
          <w:sz w:val="21"/>
          <w:szCs w:val="21"/>
          <w:shd w:val="clear" w:color="auto" w:fill="FFFFFF"/>
        </w:rPr>
        <w:t>×</w:t>
      </w:r>
      <w:r w:rsidRPr="008F099D">
        <w:rPr>
          <w:color w:val="0D0D0D"/>
          <w:shd w:val="clear" w:color="auto" w:fill="FFFFFF"/>
        </w:rPr>
        <w:t>2</w:t>
      </w:r>
      <w:r w:rsidRPr="008F099D">
        <w:rPr>
          <w:color w:val="0D0D0D"/>
          <w:shd w:val="clear" w:color="auto" w:fill="FFFFFF"/>
        </w:rPr>
        <w:t>通道的数组内。这里定义了</w:t>
      </w:r>
      <w:r w:rsidRPr="008F099D">
        <w:rPr>
          <w:color w:val="0D0D0D"/>
          <w:shd w:val="clear" w:color="auto" w:fill="FFFFFF"/>
        </w:rPr>
        <w:t>R-</w:t>
      </w:r>
      <w:proofErr w:type="spellStart"/>
      <w:r w:rsidRPr="008F099D">
        <w:rPr>
          <w:color w:val="0D0D0D"/>
          <w:shd w:val="clear" w:color="auto" w:fill="FFFFFF"/>
        </w:rPr>
        <w:t>Im</w:t>
      </w:r>
      <w:proofErr w:type="spellEnd"/>
      <w:r w:rsidRPr="008F099D">
        <w:rPr>
          <w:color w:val="0D0D0D"/>
          <w:shd w:val="clear" w:color="auto" w:fill="FFFFFF"/>
        </w:rPr>
        <w:t>为红色通道，</w:t>
      </w:r>
      <w:r w:rsidRPr="008F099D">
        <w:rPr>
          <w:color w:val="0D0D0D"/>
          <w:shd w:val="clear" w:color="auto" w:fill="FFFFFF"/>
        </w:rPr>
        <w:t>R-SCN</w:t>
      </w:r>
      <w:r w:rsidRPr="008F099D">
        <w:rPr>
          <w:color w:val="0D0D0D"/>
          <w:shd w:val="clear" w:color="auto" w:fill="FFFFFF"/>
        </w:rPr>
        <w:t>为绿色通道。在生成这样的数组，也称体素之后，在时间上取一定量的</w:t>
      </w:r>
      <w:proofErr w:type="gramStart"/>
      <w:r w:rsidRPr="008F099D">
        <w:rPr>
          <w:color w:val="0D0D0D"/>
          <w:shd w:val="clear" w:color="auto" w:fill="FFFFFF"/>
        </w:rPr>
        <w:t>帧进行</w:t>
      </w:r>
      <w:proofErr w:type="gramEnd"/>
      <w:r w:rsidRPr="008F099D">
        <w:rPr>
          <w:color w:val="0D0D0D"/>
          <w:shd w:val="clear" w:color="auto" w:fill="FFFFFF"/>
        </w:rPr>
        <w:t>加和，得到在时间上有意义的</w:t>
      </w:r>
      <w:r w:rsidRPr="008F099D">
        <w:rPr>
          <w:color w:val="0D0D0D"/>
          <w:shd w:val="clear" w:color="auto" w:fill="FFFFFF"/>
        </w:rPr>
        <w:t>MD</w:t>
      </w:r>
      <w:r w:rsidRPr="008F099D">
        <w:rPr>
          <w:color w:val="0D0D0D"/>
          <w:shd w:val="clear" w:color="auto" w:fill="FFFFFF"/>
        </w:rPr>
        <w:t>数据，然后输入</w:t>
      </w:r>
      <w:r w:rsidRPr="008F099D">
        <w:rPr>
          <w:color w:val="0D0D0D"/>
          <w:shd w:val="clear" w:color="auto" w:fill="FFFFFF"/>
        </w:rPr>
        <w:t>CNN</w:t>
      </w:r>
      <w:r w:rsidRPr="008F099D">
        <w:rPr>
          <w:color w:val="0D0D0D"/>
          <w:shd w:val="clear" w:color="auto" w:fill="FFFFFF"/>
        </w:rPr>
        <w:t>进行后续运算。流程如图</w:t>
      </w:r>
      <w:r w:rsidR="003D168C">
        <w:rPr>
          <w:color w:val="0D0D0D"/>
          <w:shd w:val="clear" w:color="auto" w:fill="FFFFFF"/>
        </w:rPr>
        <w:t>3-2</w:t>
      </w:r>
      <w:r w:rsidRPr="008F099D">
        <w:rPr>
          <w:color w:val="0D0D0D"/>
          <w:shd w:val="clear" w:color="auto" w:fill="FFFFFF"/>
        </w:rPr>
        <w:t>：</w:t>
      </w:r>
    </w:p>
    <w:p w14:paraId="499E5874" w14:textId="41A93A6C" w:rsidR="00DF0525" w:rsidRPr="008F099D" w:rsidRDefault="00916507" w:rsidP="00916507">
      <w:pPr>
        <w:ind w:firstLine="480"/>
        <w:jc w:val="center"/>
        <w:rPr>
          <w:color w:val="0D0D0D"/>
          <w:shd w:val="clear" w:color="auto" w:fill="FFFFFF"/>
        </w:rPr>
      </w:pPr>
      <w:r w:rsidRPr="008F099D">
        <w:rPr>
          <w:noProof/>
          <w:color w:val="0D0D0D"/>
          <w:shd w:val="clear" w:color="auto" w:fill="FFFFFF"/>
        </w:rPr>
        <w:drawing>
          <wp:inline distT="0" distB="0" distL="0" distR="0" wp14:anchorId="04BB1DB6" wp14:editId="5FF30D4E">
            <wp:extent cx="5759450" cy="1395380"/>
            <wp:effectExtent l="0" t="0" r="0" b="0"/>
            <wp:docPr id="3085429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42962" name="图片 1" descr="图示&#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1395380"/>
                    </a:xfrm>
                    <a:prstGeom prst="rect">
                      <a:avLst/>
                    </a:prstGeom>
                  </pic:spPr>
                </pic:pic>
              </a:graphicData>
            </a:graphic>
          </wp:inline>
        </w:drawing>
      </w:r>
    </w:p>
    <w:p w14:paraId="1228AA23" w14:textId="4C314EF9" w:rsidR="008F099D" w:rsidRDefault="008F099D" w:rsidP="008F099D">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D4668C">
        <w:rPr>
          <w:b/>
          <w:bCs/>
          <w:color w:val="0D0D0D"/>
          <w:sz w:val="21"/>
          <w:szCs w:val="16"/>
          <w:shd w:val="clear" w:color="auto" w:fill="FFFFFF"/>
        </w:rPr>
        <w:t>3</w:t>
      </w:r>
      <w:r w:rsidR="003D168C">
        <w:rPr>
          <w:b/>
          <w:bCs/>
          <w:color w:val="0D0D0D"/>
          <w:sz w:val="21"/>
          <w:szCs w:val="16"/>
          <w:shd w:val="clear" w:color="auto" w:fill="FFFFFF"/>
        </w:rPr>
        <w:t>-</w:t>
      </w:r>
      <w:r w:rsidR="00D4668C">
        <w:rPr>
          <w:b/>
          <w:bCs/>
          <w:color w:val="0D0D0D"/>
          <w:sz w:val="21"/>
          <w:szCs w:val="16"/>
          <w:shd w:val="clear" w:color="auto" w:fill="FFFFFF"/>
        </w:rPr>
        <w:t>2</w:t>
      </w:r>
      <w:r w:rsidRPr="008F099D">
        <w:rPr>
          <w:b/>
          <w:bCs/>
          <w:color w:val="0D0D0D"/>
          <w:sz w:val="21"/>
          <w:szCs w:val="16"/>
          <w:shd w:val="clear" w:color="auto" w:fill="FFFFFF"/>
        </w:rPr>
        <w:t xml:space="preserve"> </w:t>
      </w:r>
      <w:r w:rsidRPr="008F099D">
        <w:rPr>
          <w:b/>
          <w:bCs/>
          <w:color w:val="0D0D0D"/>
          <w:sz w:val="21"/>
          <w:szCs w:val="16"/>
          <w:shd w:val="clear" w:color="auto" w:fill="FFFFFF"/>
        </w:rPr>
        <w:t>体素表示</w:t>
      </w:r>
      <w:r w:rsidR="00B06485">
        <w:rPr>
          <w:b/>
          <w:bCs/>
          <w:color w:val="0D0D0D"/>
          <w:sz w:val="21"/>
          <w:szCs w:val="16"/>
          <w:shd w:val="clear" w:color="auto" w:fill="FFFFFF"/>
        </w:rPr>
        <w:t>（</w:t>
      </w:r>
      <w:r w:rsidRPr="008F099D">
        <w:rPr>
          <w:b/>
          <w:bCs/>
          <w:color w:val="0D0D0D"/>
          <w:sz w:val="21"/>
          <w:szCs w:val="16"/>
          <w:shd w:val="clear" w:color="auto" w:fill="FFFFFF"/>
        </w:rPr>
        <w:t>voxel representation</w:t>
      </w:r>
      <w:r w:rsidR="00B06485">
        <w:rPr>
          <w:b/>
          <w:bCs/>
          <w:color w:val="0D0D0D"/>
          <w:sz w:val="21"/>
          <w:szCs w:val="16"/>
          <w:shd w:val="clear" w:color="auto" w:fill="FFFFFF"/>
        </w:rPr>
        <w:t>）</w:t>
      </w:r>
      <w:r w:rsidRPr="008F099D">
        <w:rPr>
          <w:b/>
          <w:bCs/>
          <w:color w:val="0D0D0D"/>
          <w:sz w:val="21"/>
          <w:szCs w:val="16"/>
          <w:shd w:val="clear" w:color="auto" w:fill="FFFFFF"/>
        </w:rPr>
        <w:t>的生成过程</w:t>
      </w:r>
    </w:p>
    <w:p w14:paraId="2E5AB36B" w14:textId="77777777" w:rsidR="00916507" w:rsidRPr="008F099D" w:rsidRDefault="00916507" w:rsidP="008F099D">
      <w:pPr>
        <w:ind w:firstLine="482"/>
        <w:jc w:val="center"/>
        <w:rPr>
          <w:b/>
          <w:bCs/>
          <w:color w:val="0D0D0D"/>
          <w:shd w:val="clear" w:color="auto" w:fill="FFFFFF"/>
        </w:rPr>
      </w:pPr>
    </w:p>
    <w:p w14:paraId="5AB4413E" w14:textId="5DFD4E4C" w:rsidR="00DF0525" w:rsidRPr="008F099D" w:rsidRDefault="00B45D41" w:rsidP="00B45D41">
      <w:pPr>
        <w:pStyle w:val="2"/>
      </w:pPr>
      <w:r>
        <w:rPr>
          <w:rFonts w:hint="eastAsia"/>
        </w:rPr>
        <w:lastRenderedPageBreak/>
        <w:t xml:space="preserve"> </w:t>
      </w:r>
      <w:r w:rsidR="00DF0525" w:rsidRPr="008F099D">
        <w:t>神经网络结构</w:t>
      </w:r>
    </w:p>
    <w:p w14:paraId="006D3684" w14:textId="77777777" w:rsidR="00D618F4" w:rsidRDefault="00DF0525" w:rsidP="00D618F4">
      <w:pPr>
        <w:ind w:firstLine="480"/>
        <w:rPr>
          <w:color w:val="0D0D0D"/>
          <w:shd w:val="clear" w:color="auto" w:fill="FFFFFF"/>
        </w:rPr>
      </w:pPr>
      <w:r w:rsidRPr="008F099D">
        <w:rPr>
          <w:color w:val="0D0D0D"/>
          <w:shd w:val="clear" w:color="auto" w:fill="FFFFFF"/>
        </w:rPr>
        <w:t>本研究的神经网络使用</w:t>
      </w:r>
      <w:r w:rsidR="00D4668C">
        <w:rPr>
          <w:color w:val="0D0D0D"/>
          <w:shd w:val="clear" w:color="auto" w:fill="FFFFFF"/>
        </w:rPr>
        <w:t>T</w:t>
      </w:r>
      <w:r w:rsidRPr="008F099D">
        <w:rPr>
          <w:color w:val="0D0D0D"/>
          <w:shd w:val="clear" w:color="auto" w:fill="FFFFFF"/>
        </w:rPr>
        <w:t>ensor</w:t>
      </w:r>
      <w:r w:rsidR="00D4668C">
        <w:rPr>
          <w:color w:val="0D0D0D"/>
          <w:shd w:val="clear" w:color="auto" w:fill="FFFFFF"/>
        </w:rPr>
        <w:t>F</w:t>
      </w:r>
      <w:r w:rsidRPr="008F099D">
        <w:rPr>
          <w:color w:val="0D0D0D"/>
          <w:shd w:val="clear" w:color="auto" w:fill="FFFFFF"/>
        </w:rPr>
        <w:t>low</w:t>
      </w:r>
      <w:r w:rsidR="00983363">
        <w:rPr>
          <w:rFonts w:hint="eastAsia"/>
          <w:color w:val="0D0D0D"/>
          <w:shd w:val="clear" w:color="auto" w:fill="FFFFFF"/>
        </w:rPr>
        <w:t>和其对应的</w:t>
      </w:r>
      <w:proofErr w:type="spellStart"/>
      <w:r w:rsidR="00983363">
        <w:rPr>
          <w:rFonts w:hint="eastAsia"/>
          <w:color w:val="0D0D0D"/>
          <w:shd w:val="clear" w:color="auto" w:fill="FFFFFF"/>
        </w:rPr>
        <w:t>Keras</w:t>
      </w:r>
      <w:proofErr w:type="spellEnd"/>
      <w:r w:rsidRPr="008F099D">
        <w:rPr>
          <w:color w:val="0D0D0D"/>
          <w:shd w:val="clear" w:color="auto" w:fill="FFFFFF"/>
        </w:rPr>
        <w:t>进行编写。网络依次两个</w:t>
      </w:r>
      <w:r w:rsidRPr="008F099D">
        <w:rPr>
          <w:color w:val="0D0D0D"/>
          <w:shd w:val="clear" w:color="auto" w:fill="FFFFFF"/>
        </w:rPr>
        <w:t>3D</w:t>
      </w:r>
      <w:r w:rsidRPr="008F099D">
        <w:rPr>
          <w:color w:val="0D0D0D"/>
          <w:shd w:val="clear" w:color="auto" w:fill="FFFFFF"/>
        </w:rPr>
        <w:t>卷积层</w:t>
      </w:r>
      <w:r w:rsidR="00B06485">
        <w:rPr>
          <w:color w:val="0D0D0D"/>
          <w:shd w:val="clear" w:color="auto" w:fill="FFFFFF"/>
        </w:rPr>
        <w:t>（</w:t>
      </w:r>
      <w:r w:rsidRPr="008F099D">
        <w:rPr>
          <w:color w:val="0D0D0D"/>
          <w:shd w:val="clear" w:color="auto" w:fill="FFFFFF"/>
        </w:rPr>
        <w:t>卷积核大小</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Pr="008F099D">
        <w:rPr>
          <w:color w:val="0D0D0D"/>
          <w:shd w:val="clear" w:color="auto" w:fill="FFFFFF"/>
        </w:rPr>
        <w:t>），一个池化层，两个</w:t>
      </w:r>
      <w:r w:rsidRPr="008F099D">
        <w:rPr>
          <w:color w:val="0D0D0D"/>
          <w:shd w:val="clear" w:color="auto" w:fill="FFFFFF"/>
        </w:rPr>
        <w:t>3D</w:t>
      </w:r>
      <w:r w:rsidRPr="008F099D">
        <w:rPr>
          <w:color w:val="0D0D0D"/>
          <w:shd w:val="clear" w:color="auto" w:fill="FFFFFF"/>
        </w:rPr>
        <w:t>卷积层</w:t>
      </w:r>
      <w:r w:rsidR="00B06485">
        <w:rPr>
          <w:color w:val="0D0D0D"/>
          <w:shd w:val="clear" w:color="auto" w:fill="FFFFFF"/>
        </w:rPr>
        <w:t>（</w:t>
      </w:r>
      <w:r w:rsidRPr="008F099D">
        <w:rPr>
          <w:color w:val="0D0D0D"/>
          <w:shd w:val="clear" w:color="auto" w:fill="FFFFFF"/>
        </w:rPr>
        <w:t>卷积核大小分别为</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Pr="008F099D">
        <w:rPr>
          <w:color w:val="0D0D0D"/>
          <w:shd w:val="clear" w:color="auto" w:fill="FFFFFF"/>
        </w:rPr>
        <w:t>和</w:t>
      </w:r>
      <w:r w:rsidRPr="008F099D">
        <w:rPr>
          <w:color w:val="0D0D0D"/>
          <w:shd w:val="clear" w:color="auto" w:fill="FFFFFF"/>
        </w:rPr>
        <w:t>2</w:t>
      </w:r>
      <w:r w:rsidR="00D4668C">
        <w:rPr>
          <w:rFonts w:ascii="Arial" w:hAnsi="Arial" w:cs="Arial"/>
          <w:color w:val="333333"/>
          <w:sz w:val="21"/>
          <w:szCs w:val="21"/>
          <w:shd w:val="clear" w:color="auto" w:fill="FFFFFF"/>
        </w:rPr>
        <w:t>×</w:t>
      </w:r>
      <w:r w:rsidRPr="008F099D">
        <w:rPr>
          <w:color w:val="0D0D0D"/>
          <w:shd w:val="clear" w:color="auto" w:fill="FFFFFF"/>
        </w:rPr>
        <w:t>2</w:t>
      </w:r>
      <w:r w:rsidR="00D4668C">
        <w:rPr>
          <w:rFonts w:ascii="Arial" w:hAnsi="Arial" w:cs="Arial"/>
          <w:color w:val="333333"/>
          <w:sz w:val="21"/>
          <w:szCs w:val="21"/>
          <w:shd w:val="clear" w:color="auto" w:fill="FFFFFF"/>
        </w:rPr>
        <w:t>×</w:t>
      </w:r>
      <w:r w:rsidRPr="008F099D">
        <w:rPr>
          <w:color w:val="0D0D0D"/>
          <w:shd w:val="clear" w:color="auto" w:fill="FFFFFF"/>
        </w:rPr>
        <w:t>2</w:t>
      </w:r>
      <w:r w:rsidRPr="008F099D">
        <w:rPr>
          <w:color w:val="0D0D0D"/>
          <w:shd w:val="clear" w:color="auto" w:fill="FFFFFF"/>
        </w:rPr>
        <w:t>），一个池化层和一个全连接层构成。网络结构如</w:t>
      </w:r>
      <w:r w:rsidR="008F099D" w:rsidRPr="008F099D">
        <w:rPr>
          <w:color w:val="0D0D0D"/>
          <w:shd w:val="clear" w:color="auto" w:fill="FFFFFF"/>
        </w:rPr>
        <w:t>图</w:t>
      </w:r>
      <w:r w:rsidR="00D4668C">
        <w:rPr>
          <w:color w:val="0D0D0D"/>
          <w:shd w:val="clear" w:color="auto" w:fill="FFFFFF"/>
        </w:rPr>
        <w:t>3</w:t>
      </w:r>
      <w:r w:rsidR="003D168C">
        <w:rPr>
          <w:color w:val="0D0D0D"/>
          <w:shd w:val="clear" w:color="auto" w:fill="FFFFFF"/>
        </w:rPr>
        <w:t>-</w:t>
      </w:r>
      <w:r w:rsidR="00D4668C">
        <w:rPr>
          <w:color w:val="0D0D0D"/>
          <w:shd w:val="clear" w:color="auto" w:fill="FFFFFF"/>
        </w:rPr>
        <w:t>3</w:t>
      </w:r>
      <w:r w:rsidR="00D618F4">
        <w:rPr>
          <w:rFonts w:hint="eastAsia"/>
          <w:color w:val="0D0D0D"/>
          <w:shd w:val="clear" w:color="auto" w:fill="FFFFFF"/>
        </w:rPr>
        <w:t>所示。</w:t>
      </w:r>
      <w:moveToRangeStart w:id="21" w:author="PC" w:date="2024-03-06T17:28:00Z" w:name="move160638548"/>
      <w:r w:rsidR="00D618F4" w:rsidRPr="008F099D">
        <w:rPr>
          <w:color w:val="0D0D0D"/>
          <w:shd w:val="clear" w:color="auto" w:fill="FFFFFF"/>
        </w:rPr>
        <w:t>后续根据训练结果，进行神经网络和输入数据预处理的调整。</w:t>
      </w:r>
    </w:p>
    <w:moveToRangeEnd w:id="21"/>
    <w:p w14:paraId="5037BEF7" w14:textId="62DCE37D" w:rsidR="00DF0525" w:rsidRPr="008F099D" w:rsidRDefault="00DF0525" w:rsidP="00916507">
      <w:pPr>
        <w:ind w:firstLine="480"/>
        <w:jc w:val="center"/>
        <w:rPr>
          <w:color w:val="0D0D0D"/>
          <w:shd w:val="clear" w:color="auto" w:fill="FFFFFF"/>
        </w:rPr>
      </w:pPr>
      <w:r w:rsidRPr="008F099D">
        <w:rPr>
          <w:noProof/>
          <w:color w:val="0D0D0D"/>
          <w:shd w:val="clear" w:color="auto" w:fill="FFFFFF"/>
        </w:rPr>
        <w:drawing>
          <wp:inline distT="0" distB="0" distL="0" distR="0" wp14:anchorId="7D197562" wp14:editId="29B8E33C">
            <wp:extent cx="5806173" cy="1247775"/>
            <wp:effectExtent l="0" t="0" r="0" b="0"/>
            <wp:docPr id="431477218"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77218" name="图片 2" descr="图示&#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19746" cy="1250692"/>
                    </a:xfrm>
                    <a:prstGeom prst="rect">
                      <a:avLst/>
                    </a:prstGeom>
                  </pic:spPr>
                </pic:pic>
              </a:graphicData>
            </a:graphic>
          </wp:inline>
        </w:drawing>
      </w:r>
    </w:p>
    <w:p w14:paraId="3E5BC190" w14:textId="4633E2F1" w:rsidR="008F099D" w:rsidRPr="008F099D" w:rsidRDefault="008F099D" w:rsidP="008F099D">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D4668C">
        <w:rPr>
          <w:b/>
          <w:bCs/>
          <w:color w:val="0D0D0D"/>
          <w:sz w:val="21"/>
          <w:szCs w:val="16"/>
          <w:shd w:val="clear" w:color="auto" w:fill="FFFFFF"/>
        </w:rPr>
        <w:t>3</w:t>
      </w:r>
      <w:r w:rsidR="003D168C">
        <w:rPr>
          <w:b/>
          <w:bCs/>
          <w:color w:val="0D0D0D"/>
          <w:sz w:val="21"/>
          <w:szCs w:val="16"/>
          <w:shd w:val="clear" w:color="auto" w:fill="FFFFFF"/>
        </w:rPr>
        <w:t>-</w:t>
      </w:r>
      <w:r w:rsidR="00D4668C">
        <w:rPr>
          <w:b/>
          <w:bCs/>
          <w:color w:val="0D0D0D"/>
          <w:sz w:val="21"/>
          <w:szCs w:val="16"/>
          <w:shd w:val="clear" w:color="auto" w:fill="FFFFFF"/>
        </w:rPr>
        <w:t>3</w:t>
      </w:r>
      <w:r w:rsidRPr="008F099D">
        <w:rPr>
          <w:b/>
          <w:bCs/>
          <w:color w:val="0D0D0D"/>
          <w:sz w:val="21"/>
          <w:szCs w:val="16"/>
          <w:shd w:val="clear" w:color="auto" w:fill="FFFFFF"/>
        </w:rPr>
        <w:t xml:space="preserve"> </w:t>
      </w:r>
      <w:r w:rsidRPr="008F099D">
        <w:rPr>
          <w:b/>
          <w:bCs/>
          <w:color w:val="0D0D0D"/>
          <w:sz w:val="21"/>
          <w:szCs w:val="16"/>
          <w:shd w:val="clear" w:color="auto" w:fill="FFFFFF"/>
        </w:rPr>
        <w:t>用于分析的卷积神经网络结构</w:t>
      </w:r>
    </w:p>
    <w:p w14:paraId="40362068" w14:textId="6A166B8B" w:rsidR="00295AAA" w:rsidRPr="00AF7924" w:rsidRDefault="00274225" w:rsidP="00AF7924">
      <w:pPr>
        <w:pStyle w:val="1"/>
        <w:rPr>
          <w:color w:val="0D0D0D"/>
          <w:shd w:val="clear" w:color="auto" w:fill="FFFFFF"/>
        </w:rPr>
      </w:pPr>
      <w:r w:rsidRPr="00AF7924">
        <w:rPr>
          <w:rFonts w:hint="eastAsia"/>
        </w:rPr>
        <w:t>进度安排</w:t>
      </w:r>
    </w:p>
    <w:p w14:paraId="6073E80D" w14:textId="1218104D" w:rsidR="003D168C" w:rsidRPr="00295AAA" w:rsidRDefault="003D168C" w:rsidP="00295AAA">
      <w:pPr>
        <w:ind w:firstLine="422"/>
        <w:jc w:val="center"/>
        <w:rPr>
          <w:rFonts w:ascii="黑体" w:hAnsi="黑体"/>
          <w:b/>
          <w:bCs/>
          <w:sz w:val="28"/>
          <w:szCs w:val="28"/>
        </w:rPr>
      </w:pPr>
      <w:r w:rsidRPr="00295AAA">
        <w:rPr>
          <w:b/>
          <w:bCs/>
          <w:sz w:val="21"/>
          <w:szCs w:val="16"/>
        </w:rPr>
        <w:t>表</w:t>
      </w:r>
      <w:r w:rsidRPr="00295AAA">
        <w:rPr>
          <w:b/>
          <w:bCs/>
          <w:sz w:val="21"/>
          <w:szCs w:val="16"/>
        </w:rPr>
        <w:t xml:space="preserve">4.1 </w:t>
      </w:r>
      <w:r w:rsidRPr="00295AAA">
        <w:rPr>
          <w:b/>
          <w:bCs/>
          <w:sz w:val="21"/>
          <w:szCs w:val="16"/>
        </w:rPr>
        <w:t>进度安排表</w:t>
      </w:r>
    </w:p>
    <w:tbl>
      <w:tblPr>
        <w:tblStyle w:val="afe"/>
        <w:tblW w:w="10496" w:type="dxa"/>
        <w:jc w:val="center"/>
        <w:tblBorders>
          <w:top w:val="single" w:sz="18" w:space="0" w:color="auto"/>
          <w:bottom w:val="single" w:sz="18" w:space="0" w:color="auto"/>
        </w:tblBorders>
        <w:tblLook w:val="04A0" w:firstRow="1" w:lastRow="0" w:firstColumn="1" w:lastColumn="0" w:noHBand="0" w:noVBand="1"/>
      </w:tblPr>
      <w:tblGrid>
        <w:gridCol w:w="2463"/>
        <w:gridCol w:w="8033"/>
      </w:tblGrid>
      <w:tr w:rsidR="00917FBF" w14:paraId="0959341C" w14:textId="77777777" w:rsidTr="00295AAA">
        <w:trPr>
          <w:cnfStyle w:val="100000000000" w:firstRow="1" w:lastRow="0" w:firstColumn="0" w:lastColumn="0" w:oddVBand="0" w:evenVBand="0" w:oddHBand="0" w:evenHBand="0" w:firstRowFirstColumn="0" w:firstRowLastColumn="0" w:lastRowFirstColumn="0" w:lastRowLastColumn="0"/>
          <w:trHeight w:val="390"/>
          <w:jc w:val="center"/>
        </w:trPr>
        <w:tc>
          <w:tcPr>
            <w:tcW w:w="2463" w:type="dxa"/>
            <w:tcBorders>
              <w:top w:val="single" w:sz="18" w:space="0" w:color="auto"/>
              <w:bottom w:val="single" w:sz="8" w:space="0" w:color="auto"/>
            </w:tcBorders>
            <w:vAlign w:val="center"/>
          </w:tcPr>
          <w:p w14:paraId="39BF0331" w14:textId="0C061198" w:rsidR="00917FBF" w:rsidRDefault="00917FBF" w:rsidP="00295AAA">
            <w:pPr>
              <w:ind w:firstLineChars="0" w:firstLine="0"/>
              <w:jc w:val="center"/>
              <w:rPr>
                <w:kern w:val="0"/>
              </w:rPr>
            </w:pPr>
            <w:r w:rsidRPr="00917FBF">
              <w:rPr>
                <w:rFonts w:hint="eastAsia"/>
                <w:kern w:val="0"/>
              </w:rPr>
              <w:t>时间</w:t>
            </w:r>
          </w:p>
        </w:tc>
        <w:tc>
          <w:tcPr>
            <w:tcW w:w="8033" w:type="dxa"/>
            <w:tcBorders>
              <w:top w:val="single" w:sz="18" w:space="0" w:color="auto"/>
              <w:bottom w:val="single" w:sz="8" w:space="0" w:color="auto"/>
            </w:tcBorders>
            <w:vAlign w:val="center"/>
          </w:tcPr>
          <w:p w14:paraId="6FEA44AA" w14:textId="6842B230" w:rsidR="00917FBF" w:rsidRDefault="00917FBF" w:rsidP="00295AAA">
            <w:pPr>
              <w:ind w:firstLineChars="0" w:firstLine="0"/>
              <w:jc w:val="center"/>
              <w:rPr>
                <w:kern w:val="0"/>
              </w:rPr>
            </w:pPr>
            <w:r w:rsidRPr="00917FBF">
              <w:rPr>
                <w:rFonts w:hint="eastAsia"/>
                <w:kern w:val="0"/>
              </w:rPr>
              <w:t>安排</w:t>
            </w:r>
          </w:p>
        </w:tc>
      </w:tr>
      <w:tr w:rsidR="00170965" w14:paraId="174D6BED" w14:textId="77777777" w:rsidTr="00295AAA">
        <w:trPr>
          <w:trHeight w:val="381"/>
          <w:jc w:val="center"/>
        </w:trPr>
        <w:tc>
          <w:tcPr>
            <w:tcW w:w="2463" w:type="dxa"/>
            <w:tcBorders>
              <w:top w:val="single" w:sz="8" w:space="0" w:color="auto"/>
              <w:bottom w:val="nil"/>
            </w:tcBorders>
            <w:vAlign w:val="center"/>
          </w:tcPr>
          <w:p w14:paraId="3E30BD82" w14:textId="1DB6A885" w:rsidR="00170965" w:rsidRDefault="00170965" w:rsidP="00170965">
            <w:pPr>
              <w:ind w:firstLineChars="0" w:firstLine="0"/>
              <w:jc w:val="center"/>
              <w:rPr>
                <w:kern w:val="0"/>
              </w:rPr>
            </w:pPr>
            <w:r w:rsidRPr="00917FBF">
              <w:rPr>
                <w:kern w:val="0"/>
              </w:rPr>
              <w:t>2023.12-2024.02</w:t>
            </w:r>
          </w:p>
        </w:tc>
        <w:tc>
          <w:tcPr>
            <w:tcW w:w="8033" w:type="dxa"/>
            <w:tcBorders>
              <w:top w:val="single" w:sz="8" w:space="0" w:color="auto"/>
              <w:bottom w:val="nil"/>
            </w:tcBorders>
            <w:vAlign w:val="center"/>
          </w:tcPr>
          <w:p w14:paraId="6EE30BED" w14:textId="5A784328" w:rsidR="00170965" w:rsidRDefault="00170965" w:rsidP="00170965">
            <w:pPr>
              <w:ind w:firstLineChars="0" w:firstLine="0"/>
              <w:jc w:val="center"/>
              <w:rPr>
                <w:kern w:val="0"/>
              </w:rPr>
            </w:pPr>
            <w:r w:rsidRPr="00917FBF">
              <w:rPr>
                <w:rFonts w:hint="eastAsia"/>
                <w:kern w:val="0"/>
              </w:rPr>
              <w:t>论文选题，查阅文献，撰写开题报告，进行文献翻译</w:t>
            </w:r>
          </w:p>
        </w:tc>
      </w:tr>
      <w:tr w:rsidR="00917FBF" w14:paraId="17009EBC" w14:textId="77777777" w:rsidTr="00295AAA">
        <w:trPr>
          <w:trHeight w:val="325"/>
          <w:jc w:val="center"/>
        </w:trPr>
        <w:tc>
          <w:tcPr>
            <w:tcW w:w="2463" w:type="dxa"/>
            <w:tcBorders>
              <w:top w:val="nil"/>
            </w:tcBorders>
            <w:vAlign w:val="center"/>
          </w:tcPr>
          <w:p w14:paraId="10321B13" w14:textId="020FD543" w:rsidR="00917FBF" w:rsidRDefault="00917FBF" w:rsidP="00295AAA">
            <w:pPr>
              <w:ind w:firstLineChars="0" w:firstLine="0"/>
              <w:jc w:val="center"/>
              <w:rPr>
                <w:kern w:val="0"/>
              </w:rPr>
            </w:pPr>
            <w:r w:rsidRPr="00917FBF">
              <w:rPr>
                <w:kern w:val="0"/>
              </w:rPr>
              <w:t>2024.02-2024.03</w:t>
            </w:r>
          </w:p>
        </w:tc>
        <w:tc>
          <w:tcPr>
            <w:tcW w:w="8033" w:type="dxa"/>
            <w:tcBorders>
              <w:top w:val="nil"/>
            </w:tcBorders>
            <w:vAlign w:val="center"/>
          </w:tcPr>
          <w:p w14:paraId="6D454F50" w14:textId="0AE393E5" w:rsidR="00917FBF" w:rsidRDefault="00917FBF" w:rsidP="00295AAA">
            <w:pPr>
              <w:ind w:firstLineChars="0" w:firstLine="0"/>
              <w:jc w:val="center"/>
              <w:rPr>
                <w:kern w:val="0"/>
              </w:rPr>
            </w:pPr>
            <w:r w:rsidRPr="00917FBF">
              <w:rPr>
                <w:rFonts w:hint="eastAsia"/>
                <w:kern w:val="0"/>
              </w:rPr>
              <w:t>开题报告答辩，尝试搭建神经网络来进行分子动力学与速率常数</w:t>
            </w:r>
            <w:r w:rsidRPr="00917FBF">
              <w:rPr>
                <w:rFonts w:hint="eastAsia"/>
                <w:kern w:val="0"/>
              </w:rPr>
              <w:t>k</w:t>
            </w:r>
            <w:r w:rsidRPr="00917FBF">
              <w:rPr>
                <w:rFonts w:hint="eastAsia"/>
                <w:kern w:val="0"/>
              </w:rPr>
              <w:t>的关联</w:t>
            </w:r>
          </w:p>
        </w:tc>
      </w:tr>
      <w:tr w:rsidR="00917FBF" w14:paraId="3576E75F" w14:textId="77777777" w:rsidTr="00295AAA">
        <w:trPr>
          <w:trHeight w:val="390"/>
          <w:jc w:val="center"/>
        </w:trPr>
        <w:tc>
          <w:tcPr>
            <w:tcW w:w="2463" w:type="dxa"/>
            <w:vAlign w:val="center"/>
          </w:tcPr>
          <w:p w14:paraId="0DD650B7" w14:textId="7AE1EFED" w:rsidR="00917FBF" w:rsidRDefault="00917FBF" w:rsidP="00295AAA">
            <w:pPr>
              <w:ind w:firstLineChars="0" w:firstLine="0"/>
              <w:jc w:val="center"/>
              <w:rPr>
                <w:kern w:val="0"/>
              </w:rPr>
            </w:pPr>
            <w:r w:rsidRPr="00917FBF">
              <w:rPr>
                <w:kern w:val="0"/>
              </w:rPr>
              <w:t>2024.03-2024.05</w:t>
            </w:r>
          </w:p>
        </w:tc>
        <w:tc>
          <w:tcPr>
            <w:tcW w:w="8033" w:type="dxa"/>
            <w:vAlign w:val="center"/>
          </w:tcPr>
          <w:p w14:paraId="71E33BB8" w14:textId="667A8221" w:rsidR="00917FBF" w:rsidRDefault="00917FBF" w:rsidP="00295AAA">
            <w:pPr>
              <w:ind w:firstLineChars="0" w:firstLine="0"/>
              <w:jc w:val="center"/>
              <w:rPr>
                <w:kern w:val="0"/>
              </w:rPr>
            </w:pPr>
            <w:r w:rsidRPr="00917FBF">
              <w:rPr>
                <w:rFonts w:hint="eastAsia"/>
                <w:kern w:val="0"/>
              </w:rPr>
              <w:t>完善分析结果，完善模型训练，检验模型的精度和迁移能力</w:t>
            </w:r>
          </w:p>
        </w:tc>
      </w:tr>
      <w:tr w:rsidR="00917FBF" w14:paraId="7324878A" w14:textId="77777777" w:rsidTr="00295AAA">
        <w:trPr>
          <w:trHeight w:val="381"/>
          <w:jc w:val="center"/>
        </w:trPr>
        <w:tc>
          <w:tcPr>
            <w:tcW w:w="2463" w:type="dxa"/>
            <w:vAlign w:val="center"/>
          </w:tcPr>
          <w:p w14:paraId="2D970626" w14:textId="6C9293FD" w:rsidR="00917FBF" w:rsidRDefault="00917FBF" w:rsidP="00295AAA">
            <w:pPr>
              <w:ind w:firstLineChars="0" w:firstLine="0"/>
              <w:jc w:val="center"/>
              <w:rPr>
                <w:kern w:val="0"/>
              </w:rPr>
            </w:pPr>
            <w:r w:rsidRPr="00917FBF">
              <w:rPr>
                <w:kern w:val="0"/>
              </w:rPr>
              <w:t>2024.05-2024.06</w:t>
            </w:r>
          </w:p>
        </w:tc>
        <w:tc>
          <w:tcPr>
            <w:tcW w:w="8033" w:type="dxa"/>
            <w:vAlign w:val="center"/>
          </w:tcPr>
          <w:p w14:paraId="15D3A318" w14:textId="7AC9F0A0" w:rsidR="00917FBF" w:rsidRDefault="00917FBF" w:rsidP="00295AAA">
            <w:pPr>
              <w:ind w:firstLineChars="0" w:firstLine="0"/>
              <w:jc w:val="center"/>
              <w:rPr>
                <w:kern w:val="0"/>
              </w:rPr>
            </w:pPr>
            <w:r w:rsidRPr="00917FBF">
              <w:rPr>
                <w:rFonts w:hint="eastAsia"/>
                <w:kern w:val="0"/>
              </w:rPr>
              <w:t>撰写完整的毕业论文、查重、</w:t>
            </w:r>
            <w:proofErr w:type="gramStart"/>
            <w:r w:rsidRPr="00917FBF">
              <w:rPr>
                <w:rFonts w:hint="eastAsia"/>
                <w:kern w:val="0"/>
              </w:rPr>
              <w:t>盲审和</w:t>
            </w:r>
            <w:proofErr w:type="gramEnd"/>
            <w:r w:rsidRPr="00917FBF">
              <w:rPr>
                <w:rFonts w:hint="eastAsia"/>
                <w:kern w:val="0"/>
              </w:rPr>
              <w:t>毕业论文答辩</w:t>
            </w:r>
          </w:p>
        </w:tc>
      </w:tr>
    </w:tbl>
    <w:p w14:paraId="583631C0" w14:textId="2E0EB15F" w:rsidR="00AF7924" w:rsidRDefault="00AF7924" w:rsidP="00AF7924">
      <w:pPr>
        <w:pStyle w:val="1"/>
      </w:pPr>
      <w:r>
        <w:rPr>
          <w:rFonts w:hint="eastAsia"/>
        </w:rPr>
        <w:t>参考文献</w:t>
      </w:r>
    </w:p>
    <w:p w14:paraId="794C6092" w14:textId="1048E998" w:rsidR="00DF6E80" w:rsidRPr="00CF45A1" w:rsidRDefault="00DF6E80">
      <w:pPr>
        <w:ind w:firstLineChars="0" w:firstLine="0"/>
        <w:pPrChange w:id="22" w:author="PC" w:date="2024-03-06T17:29:00Z">
          <w:pPr>
            <w:ind w:firstLine="480"/>
          </w:pPr>
        </w:pPrChange>
      </w:pPr>
      <w:r w:rsidRPr="00CF45A1">
        <w:t>[1]</w:t>
      </w:r>
      <w:r w:rsidRPr="00CF45A1">
        <w:tab/>
        <w:t xml:space="preserve">Yin P, Chen L, Wang Z, et al. Biodiesel production from esterification of oleic acid over </w:t>
      </w:r>
      <w:proofErr w:type="spellStart"/>
      <w:r w:rsidRPr="00CF45A1">
        <w:t>aminophosphonic</w:t>
      </w:r>
      <w:proofErr w:type="spellEnd"/>
      <w:r w:rsidRPr="00CF45A1">
        <w:t xml:space="preserve"> acid resin d418 [J]. 2012, 102:499-505.</w:t>
      </w:r>
    </w:p>
    <w:p w14:paraId="0221B8EE" w14:textId="7FF4176D" w:rsidR="00DF6E80" w:rsidRPr="00CF45A1" w:rsidRDefault="00DF6E80">
      <w:pPr>
        <w:ind w:firstLineChars="0" w:firstLine="0"/>
        <w:pPrChange w:id="23" w:author="PC" w:date="2024-03-06T17:29:00Z">
          <w:pPr>
            <w:ind w:firstLine="480"/>
          </w:pPr>
        </w:pPrChange>
      </w:pPr>
      <w:r w:rsidRPr="00CF45A1">
        <w:t>[2]</w:t>
      </w:r>
      <w:r w:rsidRPr="00CF45A1">
        <w:tab/>
        <w:t>Whalen J, Xu C</w:t>
      </w:r>
      <w:r w:rsidR="00DA0AFF">
        <w:t xml:space="preserve">. </w:t>
      </w:r>
      <w:r w:rsidRPr="00CF45A1">
        <w:t>C, Shen F, et al. Sustainable biofuel production from forestry, agricultural and waste biomass feedstocks [M]. Elsevier. 2017: 281-283.</w:t>
      </w:r>
    </w:p>
    <w:p w14:paraId="62C0278C" w14:textId="23DB2B64" w:rsidR="00DF6E80" w:rsidRPr="00CF45A1" w:rsidRDefault="00DF6E80">
      <w:pPr>
        <w:ind w:firstLineChars="0" w:firstLine="0"/>
        <w:pPrChange w:id="24" w:author="PC" w:date="2024-03-06T17:29:00Z">
          <w:pPr>
            <w:ind w:firstLine="480"/>
          </w:pPr>
        </w:pPrChange>
      </w:pPr>
      <w:r w:rsidRPr="00CF45A1">
        <w:t>[3]</w:t>
      </w:r>
      <w:r w:rsidRPr="00CF45A1">
        <w:tab/>
        <w:t xml:space="preserve">Ghandi K, chemistry s. A review of ionic liquids, their </w:t>
      </w:r>
      <w:proofErr w:type="gramStart"/>
      <w:r w:rsidRPr="00CF45A1">
        <w:t>limits</w:t>
      </w:r>
      <w:proofErr w:type="gramEnd"/>
      <w:r w:rsidRPr="00CF45A1">
        <w:t xml:space="preserve"> and applications [J]. 2014, 2014</w:t>
      </w:r>
    </w:p>
    <w:p w14:paraId="00BA22B2" w14:textId="5D2F5709" w:rsidR="00DF6E80" w:rsidRPr="00CF45A1" w:rsidRDefault="00DF6E80">
      <w:pPr>
        <w:ind w:firstLineChars="0" w:firstLine="0"/>
        <w:pPrChange w:id="25" w:author="PC" w:date="2024-03-06T17:29:00Z">
          <w:pPr>
            <w:ind w:firstLine="480"/>
          </w:pPr>
        </w:pPrChange>
      </w:pPr>
      <w:r w:rsidRPr="00CF45A1">
        <w:t>[4]</w:t>
      </w:r>
      <w:r w:rsidRPr="00CF45A1">
        <w:tab/>
        <w:t>Marsh K</w:t>
      </w:r>
      <w:r w:rsidR="004857CE">
        <w:rPr>
          <w:rFonts w:hint="eastAsia"/>
        </w:rPr>
        <w:t>.</w:t>
      </w:r>
      <w:r w:rsidR="004857CE">
        <w:t xml:space="preserve"> </w:t>
      </w:r>
      <w:r w:rsidRPr="00CF45A1">
        <w:t>N, Boxall J</w:t>
      </w:r>
      <w:r w:rsidR="004857CE">
        <w:t xml:space="preserve">. </w:t>
      </w:r>
      <w:proofErr w:type="gramStart"/>
      <w:r w:rsidRPr="00CF45A1">
        <w:t>A,</w:t>
      </w:r>
      <w:proofErr w:type="gramEnd"/>
      <w:r w:rsidRPr="00CF45A1">
        <w:t xml:space="preserve"> </w:t>
      </w:r>
      <w:proofErr w:type="spellStart"/>
      <w:r w:rsidRPr="00CF45A1">
        <w:t>Lichtenthaler</w:t>
      </w:r>
      <w:proofErr w:type="spellEnd"/>
      <w:r w:rsidRPr="00CF45A1">
        <w:t xml:space="preserve"> R. Room temperature ionic liquids and their mixtures</w:t>
      </w:r>
      <w:r w:rsidRPr="00CF45A1">
        <w:rPr>
          <w:rFonts w:hint="eastAsia"/>
        </w:rPr>
        <w:t>—</w:t>
      </w:r>
      <w:r w:rsidRPr="00CF45A1">
        <w:t>a review [J]. 2004, 219(1):93-98.</w:t>
      </w:r>
    </w:p>
    <w:p w14:paraId="7FD1C24E" w14:textId="77777777" w:rsidR="00DF6E80" w:rsidRPr="00CF45A1" w:rsidRDefault="00DF6E80">
      <w:pPr>
        <w:ind w:firstLineChars="0" w:firstLine="0"/>
        <w:pPrChange w:id="26" w:author="PC" w:date="2024-03-06T17:29:00Z">
          <w:pPr>
            <w:ind w:firstLine="480"/>
          </w:pPr>
        </w:pPrChange>
      </w:pPr>
      <w:r w:rsidRPr="00CF45A1">
        <w:t>[5]</w:t>
      </w:r>
      <w:r w:rsidRPr="00CF45A1">
        <w:tab/>
      </w:r>
      <w:proofErr w:type="spellStart"/>
      <w:r w:rsidRPr="00CF45A1">
        <w:t>Wasserscheid</w:t>
      </w:r>
      <w:proofErr w:type="spellEnd"/>
      <w:r w:rsidRPr="00CF45A1">
        <w:t xml:space="preserve"> P, Welton T. Ionic liquids in synthesis [M]. Wiley Online Library, 2008.</w:t>
      </w:r>
    </w:p>
    <w:p w14:paraId="2D181AA8" w14:textId="0EE92B6C" w:rsidR="00DF6E80" w:rsidRPr="00CF45A1" w:rsidRDefault="00DF6E80">
      <w:pPr>
        <w:ind w:firstLineChars="0" w:firstLine="0"/>
        <w:pPrChange w:id="27" w:author="PC" w:date="2024-03-06T17:29:00Z">
          <w:pPr>
            <w:ind w:firstLine="480"/>
          </w:pPr>
        </w:pPrChange>
      </w:pPr>
      <w:r w:rsidRPr="00CF45A1">
        <w:t>[6]</w:t>
      </w:r>
      <w:r w:rsidRPr="00CF45A1">
        <w:tab/>
        <w:t xml:space="preserve">Liu X, Zhang J, Pei Z. Machine learning for high-entropy alloys: Progress, </w:t>
      </w:r>
      <w:proofErr w:type="gramStart"/>
      <w:r w:rsidRPr="00CF45A1">
        <w:t>challenges</w:t>
      </w:r>
      <w:proofErr w:type="gramEnd"/>
      <w:r w:rsidRPr="00CF45A1">
        <w:t xml:space="preserve"> and opportunities [J]. 2023, 131:101018.</w:t>
      </w:r>
    </w:p>
    <w:p w14:paraId="10C368D7" w14:textId="0E69A03A" w:rsidR="00DF6E80" w:rsidRPr="00CF45A1" w:rsidRDefault="00DF6E80">
      <w:pPr>
        <w:ind w:firstLineChars="0" w:firstLine="0"/>
        <w:pPrChange w:id="28" w:author="PC" w:date="2024-03-06T17:29:00Z">
          <w:pPr>
            <w:ind w:firstLine="480"/>
          </w:pPr>
        </w:pPrChange>
      </w:pPr>
      <w:r w:rsidRPr="00CF45A1">
        <w:t>[7]</w:t>
      </w:r>
      <w:r w:rsidRPr="00CF45A1">
        <w:tab/>
        <w:t>Warburton</w:t>
      </w:r>
      <w:r w:rsidR="00EF18CB">
        <w:t xml:space="preserve"> </w:t>
      </w:r>
      <w:r w:rsidRPr="00CF45A1">
        <w:t>R</w:t>
      </w:r>
      <w:r w:rsidR="00EF18CB">
        <w:rPr>
          <w:rFonts w:hint="eastAsia"/>
        </w:rPr>
        <w:t>.</w:t>
      </w:r>
      <w:r w:rsidRPr="00CF45A1">
        <w:t xml:space="preserve">E, </w:t>
      </w:r>
      <w:proofErr w:type="spellStart"/>
      <w:r w:rsidRPr="00CF45A1">
        <w:t>Soudackov</w:t>
      </w:r>
      <w:proofErr w:type="spellEnd"/>
      <w:r w:rsidRPr="00CF45A1">
        <w:t xml:space="preserve"> A</w:t>
      </w:r>
      <w:r w:rsidR="00EF18CB">
        <w:t>.</w:t>
      </w:r>
      <w:r w:rsidRPr="00CF45A1">
        <w:t>V, Hammes-Schiffer</w:t>
      </w:r>
      <w:r w:rsidR="00EF18CB">
        <w:t xml:space="preserve"> </w:t>
      </w:r>
      <w:r w:rsidRPr="00CF45A1">
        <w:t xml:space="preserve">S. Theoretical modeling of </w:t>
      </w:r>
      <w:r w:rsidRPr="00CF45A1">
        <w:lastRenderedPageBreak/>
        <w:t>electrochemical proton-coupled electron transfer [J]. 2022, 122(12):10599-10650.</w:t>
      </w:r>
    </w:p>
    <w:p w14:paraId="3399B05C" w14:textId="18A77ED1" w:rsidR="00DF6E80" w:rsidRPr="00CF45A1" w:rsidRDefault="00DF6E80">
      <w:pPr>
        <w:ind w:firstLineChars="0" w:firstLine="0"/>
        <w:pPrChange w:id="29" w:author="PC" w:date="2024-03-06T17:29:00Z">
          <w:pPr>
            <w:ind w:firstLine="480"/>
          </w:pPr>
        </w:pPrChange>
      </w:pPr>
      <w:r w:rsidRPr="00CF45A1">
        <w:t>[8]</w:t>
      </w:r>
      <w:r w:rsidRPr="00CF45A1">
        <w:tab/>
      </w:r>
      <w:proofErr w:type="spellStart"/>
      <w:r w:rsidRPr="00CF45A1">
        <w:t>Gro</w:t>
      </w:r>
      <w:r w:rsidRPr="00CF45A1">
        <w:rPr>
          <w:rFonts w:ascii="Calibri" w:hAnsi="Calibri" w:cs="Calibri"/>
        </w:rPr>
        <w:t>ß</w:t>
      </w:r>
      <w:proofErr w:type="spellEnd"/>
      <w:r w:rsidRPr="00CF45A1">
        <w:t xml:space="preserve"> A, Sakong S. Ab initio simulations of water/metal interfaces [J]. 2022, 122(12):10746-10776.</w:t>
      </w:r>
    </w:p>
    <w:p w14:paraId="2A0F925D" w14:textId="77777777" w:rsidR="00DF6E80" w:rsidRPr="00CF45A1" w:rsidRDefault="00DF6E80">
      <w:pPr>
        <w:ind w:firstLineChars="0" w:firstLine="0"/>
        <w:pPrChange w:id="30" w:author="PC" w:date="2024-03-06T17:29:00Z">
          <w:pPr>
            <w:ind w:firstLine="480"/>
          </w:pPr>
        </w:pPrChange>
      </w:pPr>
      <w:r w:rsidRPr="00CF45A1">
        <w:t>[9]</w:t>
      </w:r>
      <w:r w:rsidRPr="00CF45A1">
        <w:tab/>
        <w:t>Yao N, Chen X, Fu Z-H, et al. Applying classical, ab initio, and machine-learning molecular dynamics simulations to the liquid electrolyte for rechargeable batteries [J]. 2022, 122(12):10970-11021.</w:t>
      </w:r>
    </w:p>
    <w:p w14:paraId="326EC491" w14:textId="7CD0FB24" w:rsidR="00DF6E80" w:rsidRPr="00CF45A1" w:rsidRDefault="00DF6E80">
      <w:pPr>
        <w:ind w:firstLineChars="0" w:firstLine="0"/>
        <w:pPrChange w:id="31" w:author="PC" w:date="2024-03-06T17:29:00Z">
          <w:pPr>
            <w:ind w:firstLine="480"/>
          </w:pPr>
        </w:pPrChange>
      </w:pPr>
      <w:r w:rsidRPr="00CF45A1">
        <w:t>[10]</w:t>
      </w:r>
      <w:r w:rsidR="003F57B5">
        <w:t xml:space="preserve"> </w:t>
      </w:r>
      <w:r w:rsidRPr="00CF45A1">
        <w:t xml:space="preserve">Zhang F, Zheng W, Yang F, et al. Understanding the reaction kinetics and </w:t>
      </w:r>
      <w:proofErr w:type="spellStart"/>
      <w:r w:rsidRPr="00CF45A1">
        <w:t>microdynamics</w:t>
      </w:r>
      <w:proofErr w:type="spellEnd"/>
      <w:r w:rsidRPr="00CF45A1">
        <w:t xml:space="preserve"> between methylimidazole and alkyl thiocyanate for ionic liquid synthesis through experiments and theoretical calculation [J]. 2023, 62(9):3889-3897.</w:t>
      </w:r>
    </w:p>
    <w:p w14:paraId="5E77ACCA" w14:textId="05FE8423" w:rsidR="00DF6E80" w:rsidRPr="00CF45A1" w:rsidRDefault="00DF6E80">
      <w:pPr>
        <w:ind w:firstLineChars="0" w:firstLine="0"/>
        <w:pPrChange w:id="32" w:author="PC" w:date="2024-03-06T17:29:00Z">
          <w:pPr>
            <w:ind w:firstLine="480"/>
          </w:pPr>
        </w:pPrChange>
      </w:pPr>
      <w:r w:rsidRPr="00CF45A1">
        <w:rPr>
          <w:rFonts w:hint="eastAsia"/>
        </w:rPr>
        <w:t>[11]</w:t>
      </w:r>
      <w:r w:rsidR="003F57B5">
        <w:t xml:space="preserve"> </w:t>
      </w:r>
      <w:r w:rsidRPr="00CF45A1">
        <w:rPr>
          <w:rFonts w:hint="eastAsia"/>
        </w:rPr>
        <w:t>文玉华</w:t>
      </w:r>
      <w:r w:rsidRPr="00CF45A1">
        <w:rPr>
          <w:rFonts w:hint="eastAsia"/>
        </w:rPr>
        <w:t xml:space="preserve">, </w:t>
      </w:r>
      <w:r w:rsidRPr="00CF45A1">
        <w:rPr>
          <w:rFonts w:hint="eastAsia"/>
        </w:rPr>
        <w:t>朱如曾</w:t>
      </w:r>
      <w:r w:rsidRPr="00CF45A1">
        <w:rPr>
          <w:rFonts w:hint="eastAsia"/>
        </w:rPr>
        <w:t xml:space="preserve">, </w:t>
      </w:r>
      <w:proofErr w:type="gramStart"/>
      <w:r w:rsidRPr="00CF45A1">
        <w:rPr>
          <w:rFonts w:hint="eastAsia"/>
        </w:rPr>
        <w:t>周富信</w:t>
      </w:r>
      <w:proofErr w:type="gramEnd"/>
      <w:r w:rsidRPr="00CF45A1">
        <w:rPr>
          <w:rFonts w:hint="eastAsia"/>
        </w:rPr>
        <w:t xml:space="preserve">, et al. </w:t>
      </w:r>
      <w:r w:rsidRPr="00CF45A1">
        <w:rPr>
          <w:rFonts w:hint="eastAsia"/>
        </w:rPr>
        <w:t>分子动力学模拟的主要技术</w:t>
      </w:r>
      <w:r w:rsidR="003F57B5" w:rsidRPr="00CF45A1">
        <w:rPr>
          <w:rFonts w:hint="eastAsia"/>
        </w:rPr>
        <w:t>[J]</w:t>
      </w:r>
      <w:r w:rsidR="003F57B5">
        <w:rPr>
          <w:rFonts w:hint="eastAsia"/>
        </w:rPr>
        <w:t>.</w:t>
      </w:r>
      <w:r w:rsidRPr="00CF45A1">
        <w:rPr>
          <w:rFonts w:hint="eastAsia"/>
        </w:rPr>
        <w:t>力学进展</w:t>
      </w:r>
      <w:r w:rsidR="00DA0AFF">
        <w:rPr>
          <w:rFonts w:hint="eastAsia"/>
        </w:rPr>
        <w:t>，</w:t>
      </w:r>
      <w:r w:rsidRPr="00CF45A1">
        <w:rPr>
          <w:rFonts w:hint="eastAsia"/>
        </w:rPr>
        <w:t>2003, (01):65-73.</w:t>
      </w:r>
    </w:p>
    <w:p w14:paraId="302CB17A" w14:textId="1B24252A" w:rsidR="00DF6E80" w:rsidRPr="00CF45A1" w:rsidRDefault="00DF6E80">
      <w:pPr>
        <w:ind w:firstLineChars="0" w:firstLine="0"/>
        <w:pPrChange w:id="33" w:author="PC" w:date="2024-03-06T17:29:00Z">
          <w:pPr>
            <w:ind w:firstLine="480"/>
          </w:pPr>
        </w:pPrChange>
      </w:pPr>
      <w:r w:rsidRPr="00CF45A1">
        <w:t>[12]</w:t>
      </w:r>
      <w:r w:rsidR="003F57B5">
        <w:t xml:space="preserve"> </w:t>
      </w:r>
      <w:proofErr w:type="spellStart"/>
      <w:r w:rsidRPr="00CF45A1">
        <w:t>Gidopoulos</w:t>
      </w:r>
      <w:proofErr w:type="spellEnd"/>
      <w:r w:rsidRPr="00CF45A1">
        <w:t xml:space="preserve"> N. Kohn-sham equations for multicomponent systems: The exchange and correlation energy functional [J]. 1998, 57(4):2146.</w:t>
      </w:r>
    </w:p>
    <w:p w14:paraId="3DA164F8" w14:textId="086B4A1B" w:rsidR="00DF6E80" w:rsidRPr="00CF45A1" w:rsidRDefault="00DF6E80">
      <w:pPr>
        <w:ind w:firstLineChars="0" w:firstLine="0"/>
        <w:pPrChange w:id="34" w:author="PC" w:date="2024-03-06T17:29:00Z">
          <w:pPr>
            <w:ind w:firstLine="480"/>
          </w:pPr>
        </w:pPrChange>
      </w:pPr>
      <w:r w:rsidRPr="00CF45A1">
        <w:rPr>
          <w:rFonts w:hint="eastAsia"/>
        </w:rPr>
        <w:t>[13]</w:t>
      </w:r>
      <w:r w:rsidR="003F57B5">
        <w:t xml:space="preserve"> </w:t>
      </w:r>
      <w:proofErr w:type="gramStart"/>
      <w:r w:rsidRPr="00CF45A1">
        <w:rPr>
          <w:rFonts w:hint="eastAsia"/>
        </w:rPr>
        <w:t>蓝建慧</w:t>
      </w:r>
      <w:proofErr w:type="gramEnd"/>
      <w:r w:rsidRPr="00CF45A1">
        <w:rPr>
          <w:rFonts w:hint="eastAsia"/>
        </w:rPr>
        <w:t>,</w:t>
      </w:r>
      <w:r w:rsidR="00295AAA">
        <w:t xml:space="preserve"> </w:t>
      </w:r>
      <w:proofErr w:type="gramStart"/>
      <w:r w:rsidRPr="00CF45A1">
        <w:rPr>
          <w:rFonts w:hint="eastAsia"/>
        </w:rPr>
        <w:t>黄乔松</w:t>
      </w:r>
      <w:proofErr w:type="gramEnd"/>
      <w:r w:rsidRPr="00CF45A1">
        <w:rPr>
          <w:rFonts w:hint="eastAsia"/>
        </w:rPr>
        <w:t>,</w:t>
      </w:r>
      <w:r w:rsidR="00295AAA">
        <w:t xml:space="preserve"> </w:t>
      </w:r>
      <w:r w:rsidRPr="00CF45A1">
        <w:rPr>
          <w:rFonts w:hint="eastAsia"/>
        </w:rPr>
        <w:t>李英峰</w:t>
      </w:r>
      <w:r w:rsidRPr="00CF45A1">
        <w:rPr>
          <w:rFonts w:hint="eastAsia"/>
        </w:rPr>
        <w:t>,</w:t>
      </w:r>
      <w:r w:rsidR="00295AAA">
        <w:t xml:space="preserve"> </w:t>
      </w:r>
      <w:r w:rsidRPr="00CF45A1">
        <w:rPr>
          <w:rFonts w:hint="eastAsia"/>
        </w:rPr>
        <w:t>朱阁</w:t>
      </w:r>
      <w:r w:rsidRPr="00CF45A1">
        <w:rPr>
          <w:rFonts w:hint="eastAsia"/>
        </w:rPr>
        <w:t xml:space="preserve">. </w:t>
      </w:r>
      <w:r w:rsidRPr="00CF45A1">
        <w:rPr>
          <w:rFonts w:hint="eastAsia"/>
        </w:rPr>
        <w:t>从头计算分子动力学方法及其应用</w:t>
      </w:r>
      <w:r w:rsidR="003F57B5" w:rsidRPr="00CF45A1">
        <w:rPr>
          <w:rFonts w:hint="eastAsia"/>
        </w:rPr>
        <w:t>[J]</w:t>
      </w:r>
      <w:r w:rsidR="003F57B5">
        <w:rPr>
          <w:rFonts w:hint="eastAsia"/>
        </w:rPr>
        <w:t>.</w:t>
      </w:r>
      <w:r w:rsidRPr="00CF45A1">
        <w:rPr>
          <w:rFonts w:hint="eastAsia"/>
        </w:rPr>
        <w:t>石油大学学报</w:t>
      </w:r>
      <w:r w:rsidRPr="00CF45A1">
        <w:rPr>
          <w:rFonts w:hint="eastAsia"/>
        </w:rPr>
        <w:t>(</w:t>
      </w:r>
      <w:r w:rsidRPr="00CF45A1">
        <w:rPr>
          <w:rFonts w:hint="eastAsia"/>
        </w:rPr>
        <w:t>自然科学版</w:t>
      </w:r>
      <w:r w:rsidRPr="00CF45A1">
        <w:rPr>
          <w:rFonts w:hint="eastAsia"/>
        </w:rPr>
        <w:t>)</w:t>
      </w:r>
      <w:r w:rsidR="00274225">
        <w:rPr>
          <w:rFonts w:hint="eastAsia"/>
        </w:rPr>
        <w:t>,</w:t>
      </w:r>
      <w:r w:rsidR="00274225">
        <w:t xml:space="preserve"> </w:t>
      </w:r>
      <w:r w:rsidRPr="00CF45A1">
        <w:rPr>
          <w:rFonts w:hint="eastAsia"/>
        </w:rPr>
        <w:t>2005, (04):149-1</w:t>
      </w:r>
      <w:r w:rsidRPr="00CF45A1">
        <w:t>52.</w:t>
      </w:r>
    </w:p>
    <w:p w14:paraId="73AB5B27" w14:textId="16A3A4CC" w:rsidR="00DF6E80" w:rsidRPr="00CF45A1" w:rsidRDefault="00DF6E80">
      <w:pPr>
        <w:ind w:firstLineChars="0" w:firstLine="0"/>
        <w:pPrChange w:id="35" w:author="PC" w:date="2024-03-06T17:29:00Z">
          <w:pPr>
            <w:ind w:firstLine="480"/>
          </w:pPr>
        </w:pPrChange>
      </w:pPr>
      <w:r w:rsidRPr="00CF45A1">
        <w:t>[14]</w:t>
      </w:r>
      <w:r w:rsidR="003F57B5">
        <w:t xml:space="preserve"> </w:t>
      </w:r>
      <w:r w:rsidRPr="00CF45A1">
        <w:t>Car R, Parrinello M. Unified approach for molecular dynamics and density-functional theory [J]. 1985, 55(22):2471.</w:t>
      </w:r>
    </w:p>
    <w:p w14:paraId="0FD4D7F0" w14:textId="170693F3" w:rsidR="00DF6E80" w:rsidRPr="00CF45A1" w:rsidRDefault="00DF6E80">
      <w:pPr>
        <w:ind w:firstLineChars="0" w:firstLine="0"/>
        <w:pPrChange w:id="36" w:author="PC" w:date="2024-03-06T17:29:00Z">
          <w:pPr>
            <w:ind w:firstLine="480"/>
          </w:pPr>
        </w:pPrChange>
      </w:pPr>
      <w:r w:rsidRPr="00CF45A1">
        <w:rPr>
          <w:rFonts w:hint="eastAsia"/>
        </w:rPr>
        <w:t>[15]</w:t>
      </w:r>
      <w:r w:rsidR="003F57B5">
        <w:t xml:space="preserve"> </w:t>
      </w:r>
      <w:r w:rsidRPr="00CF45A1">
        <w:rPr>
          <w:rFonts w:hint="eastAsia"/>
        </w:rPr>
        <w:t>赵宇军</w:t>
      </w:r>
      <w:r w:rsidR="00274225">
        <w:rPr>
          <w:rFonts w:hint="eastAsia"/>
        </w:rPr>
        <w:t>,</w:t>
      </w:r>
      <w:r w:rsidR="00295AAA">
        <w:t xml:space="preserve"> </w:t>
      </w:r>
      <w:proofErr w:type="gramStart"/>
      <w:r w:rsidRPr="00CF45A1">
        <w:rPr>
          <w:rFonts w:hint="eastAsia"/>
        </w:rPr>
        <w:t>曹培林</w:t>
      </w:r>
      <w:proofErr w:type="gramEnd"/>
      <w:r w:rsidRPr="00CF45A1">
        <w:rPr>
          <w:rFonts w:hint="eastAsia"/>
        </w:rPr>
        <w:t xml:space="preserve">. </w:t>
      </w:r>
      <w:r w:rsidRPr="00CF45A1">
        <w:rPr>
          <w:rFonts w:hint="eastAsia"/>
        </w:rPr>
        <w:t>从头计算分子动力学</w:t>
      </w:r>
      <w:r w:rsidR="003F57B5" w:rsidRPr="00CF45A1">
        <w:rPr>
          <w:rFonts w:hint="eastAsia"/>
        </w:rPr>
        <w:t>[J]</w:t>
      </w:r>
      <w:r w:rsidR="003F57B5">
        <w:rPr>
          <w:rFonts w:hint="eastAsia"/>
        </w:rPr>
        <w:t>.</w:t>
      </w:r>
      <w:r w:rsidRPr="00CF45A1">
        <w:rPr>
          <w:rFonts w:hint="eastAsia"/>
        </w:rPr>
        <w:t>物理学进展</w:t>
      </w:r>
      <w:r w:rsidR="00274225">
        <w:rPr>
          <w:rFonts w:hint="eastAsia"/>
        </w:rPr>
        <w:t>,</w:t>
      </w:r>
      <w:r w:rsidR="00274225">
        <w:t xml:space="preserve"> </w:t>
      </w:r>
      <w:r w:rsidRPr="00CF45A1">
        <w:rPr>
          <w:rFonts w:hint="eastAsia"/>
        </w:rPr>
        <w:t>1998, (01):49-77.</w:t>
      </w:r>
    </w:p>
    <w:p w14:paraId="736CD3E6" w14:textId="53BECE3E" w:rsidR="00DF6E80" w:rsidRPr="00CF45A1" w:rsidRDefault="00DF6E80">
      <w:pPr>
        <w:ind w:firstLineChars="0" w:firstLine="0"/>
        <w:pPrChange w:id="37" w:author="PC" w:date="2024-03-06T17:29:00Z">
          <w:pPr>
            <w:ind w:firstLine="480"/>
          </w:pPr>
        </w:pPrChange>
      </w:pPr>
      <w:r w:rsidRPr="00CF45A1">
        <w:t>[16]</w:t>
      </w:r>
      <w:r w:rsidR="003F57B5">
        <w:t xml:space="preserve"> </w:t>
      </w:r>
      <w:r w:rsidRPr="00CF45A1">
        <w:t>LeCun Y, Boser B, Denker J</w:t>
      </w:r>
      <w:r w:rsidR="00EF18CB">
        <w:rPr>
          <w:rFonts w:hint="eastAsia"/>
        </w:rPr>
        <w:t>.</w:t>
      </w:r>
      <w:r w:rsidRPr="00CF45A1">
        <w:t>S, et al. Backpropagation applied to handwritten zip code recognition [J]. 1989, 1(4):541-551.</w:t>
      </w:r>
    </w:p>
    <w:p w14:paraId="310A03DC" w14:textId="1F9EC0CD" w:rsidR="00DF6E80" w:rsidRPr="00CF45A1" w:rsidRDefault="00DF6E80">
      <w:pPr>
        <w:ind w:firstLineChars="0" w:firstLine="0"/>
        <w:pPrChange w:id="38" w:author="PC" w:date="2024-03-06T17:29:00Z">
          <w:pPr>
            <w:ind w:firstLine="480"/>
          </w:pPr>
        </w:pPrChange>
      </w:pPr>
      <w:r w:rsidRPr="00CF45A1">
        <w:t>[17]</w:t>
      </w:r>
      <w:r w:rsidR="003F57B5">
        <w:t xml:space="preserve"> </w:t>
      </w:r>
      <w:r w:rsidRPr="00CF45A1">
        <w:t>Rao C, Liu Y. Three-dimensional convolutional neural network (3d-cnn) for heterogeneous material homogenization [J]. 2020, 184:109850.</w:t>
      </w:r>
    </w:p>
    <w:p w14:paraId="6842D893" w14:textId="01470C35" w:rsidR="00DF6E80" w:rsidRPr="00CF45A1" w:rsidRDefault="00DF6E80">
      <w:pPr>
        <w:ind w:firstLineChars="0" w:firstLine="0"/>
        <w:pPrChange w:id="39" w:author="PC" w:date="2024-03-06T17:29:00Z">
          <w:pPr>
            <w:ind w:firstLine="480"/>
          </w:pPr>
        </w:pPrChange>
      </w:pPr>
      <w:r w:rsidRPr="00CF45A1">
        <w:t>[18]</w:t>
      </w:r>
      <w:r w:rsidR="003F57B5">
        <w:t xml:space="preserve"> </w:t>
      </w:r>
      <w:r w:rsidRPr="00CF45A1">
        <w:t>Ji S, Xu W, Yang M, et al. 3d convolutional neural networks for human action recognition [J]. 2012, 35(1):221-231.</w:t>
      </w:r>
    </w:p>
    <w:p w14:paraId="677B6E72" w14:textId="683DB348" w:rsidR="00DF6E80" w:rsidRPr="00CF45A1" w:rsidRDefault="00DF6E80">
      <w:pPr>
        <w:ind w:firstLineChars="0" w:firstLine="0"/>
        <w:pPrChange w:id="40" w:author="PC" w:date="2024-03-06T17:29:00Z">
          <w:pPr>
            <w:ind w:firstLine="480"/>
          </w:pPr>
        </w:pPrChange>
      </w:pPr>
      <w:r w:rsidRPr="00CF45A1">
        <w:t>[19]</w:t>
      </w:r>
      <w:r w:rsidR="003F57B5">
        <w:t xml:space="preserve"> </w:t>
      </w:r>
      <w:r w:rsidRPr="00CF45A1">
        <w:t>Chew A K. Molecular dynamics and machine learning for reaction and nanomaterial design [D]; The University of Wisconsin-Madison, 2021.</w:t>
      </w:r>
    </w:p>
    <w:p w14:paraId="0548EC9A" w14:textId="2AE2A684" w:rsidR="00DF6E80" w:rsidRPr="00CF45A1" w:rsidRDefault="00DF6E80">
      <w:pPr>
        <w:ind w:firstLineChars="0" w:firstLine="0"/>
        <w:pPrChange w:id="41" w:author="PC" w:date="2024-03-06T17:29:00Z">
          <w:pPr>
            <w:ind w:firstLine="480"/>
          </w:pPr>
        </w:pPrChange>
      </w:pPr>
      <w:r w:rsidRPr="00CF45A1">
        <w:t>[20]</w:t>
      </w:r>
      <w:r w:rsidR="003F57B5">
        <w:t xml:space="preserve"> </w:t>
      </w:r>
      <w:r w:rsidRPr="00CF45A1">
        <w:t>Kang M, Smith P</w:t>
      </w:r>
      <w:r w:rsidR="00EF18CB">
        <w:t xml:space="preserve">. </w:t>
      </w:r>
      <w:r w:rsidRPr="00CF45A1">
        <w:t xml:space="preserve">E. Preferential interaction parameters in biological systems by </w:t>
      </w:r>
      <w:proofErr w:type="spellStart"/>
      <w:r w:rsidRPr="00CF45A1">
        <w:t>kirkwood</w:t>
      </w:r>
      <w:proofErr w:type="spellEnd"/>
      <w:r w:rsidRPr="00CF45A1">
        <w:t>–buff theory and computer simulation [J]. 2007, 256(1-2):14-19.</w:t>
      </w:r>
    </w:p>
    <w:p w14:paraId="59A9739C" w14:textId="7E1B5176" w:rsidR="00DF6E80" w:rsidRPr="00CF45A1" w:rsidRDefault="00DF6E80">
      <w:pPr>
        <w:ind w:firstLineChars="0" w:firstLine="0"/>
        <w:pPrChange w:id="42" w:author="PC" w:date="2024-03-06T17:29:00Z">
          <w:pPr>
            <w:ind w:firstLine="480"/>
          </w:pPr>
        </w:pPrChange>
      </w:pPr>
      <w:r w:rsidRPr="00CF45A1">
        <w:t>[21]</w:t>
      </w:r>
      <w:r w:rsidR="003F57B5">
        <w:t xml:space="preserve"> </w:t>
      </w:r>
      <w:r w:rsidRPr="00CF45A1">
        <w:t>Schneider C</w:t>
      </w:r>
      <w:r w:rsidR="004030BC">
        <w:t xml:space="preserve">. </w:t>
      </w:r>
      <w:r w:rsidRPr="00CF45A1">
        <w:t>P, Trout B</w:t>
      </w:r>
      <w:r w:rsidR="004030BC">
        <w:t xml:space="preserve">. </w:t>
      </w:r>
      <w:r w:rsidRPr="00CF45A1">
        <w:t xml:space="preserve">L. Investigation of </w:t>
      </w:r>
      <w:proofErr w:type="spellStart"/>
      <w:r w:rsidRPr="00CF45A1">
        <w:t>cosolute</w:t>
      </w:r>
      <w:proofErr w:type="spellEnd"/>
      <w:r w:rsidRPr="00CF45A1">
        <w:rPr>
          <w:rFonts w:ascii="微软雅黑" w:eastAsia="微软雅黑" w:hAnsi="微软雅黑" w:cs="微软雅黑" w:hint="eastAsia"/>
        </w:rPr>
        <w:t>−</w:t>
      </w:r>
      <w:r w:rsidRPr="00CF45A1">
        <w:t xml:space="preserve"> protein preferential interaction coefficients: New insight into the mechanism by which arginine inhibits aggregation [J]. 2009, 113(7):2050-2058.</w:t>
      </w:r>
    </w:p>
    <w:p w14:paraId="54C51331" w14:textId="5F8DA219" w:rsidR="00DF6E80" w:rsidRPr="00CF45A1" w:rsidRDefault="00DF6E80">
      <w:pPr>
        <w:ind w:firstLineChars="0" w:firstLine="0"/>
        <w:pPrChange w:id="43" w:author="PC" w:date="2024-03-06T17:29:00Z">
          <w:pPr>
            <w:ind w:firstLine="480"/>
          </w:pPr>
        </w:pPrChange>
      </w:pPr>
      <w:r w:rsidRPr="00CF45A1">
        <w:t>[22]</w:t>
      </w:r>
      <w:r w:rsidR="003F57B5">
        <w:t xml:space="preserve"> </w:t>
      </w:r>
      <w:r w:rsidRPr="00CF45A1">
        <w:t>Shukla D, Trout B</w:t>
      </w:r>
      <w:r w:rsidR="004030BC">
        <w:t xml:space="preserve">. </w:t>
      </w:r>
      <w:r w:rsidR="004030BC" w:rsidRPr="00CF45A1">
        <w:t>L</w:t>
      </w:r>
      <w:r w:rsidR="004030BC">
        <w:t>.</w:t>
      </w:r>
      <w:r w:rsidRPr="00CF45A1">
        <w:t xml:space="preserve"> Preferential interaction coefficients of proteins in aqueous arginine solutions and their molecular origins [J]. 2011, 115(5):1243-1253.</w:t>
      </w:r>
    </w:p>
    <w:p w14:paraId="277E31BE" w14:textId="3F4F2896" w:rsidR="00DF6E80" w:rsidRPr="00CF45A1" w:rsidRDefault="00DF6E80">
      <w:pPr>
        <w:ind w:firstLineChars="0" w:firstLine="0"/>
        <w:pPrChange w:id="44" w:author="PC" w:date="2024-03-06T17:29:00Z">
          <w:pPr>
            <w:ind w:firstLine="480"/>
          </w:pPr>
        </w:pPrChange>
      </w:pPr>
      <w:r w:rsidRPr="00CF45A1">
        <w:t>[23]</w:t>
      </w:r>
      <w:r w:rsidR="003F57B5">
        <w:t xml:space="preserve"> </w:t>
      </w:r>
      <w:r w:rsidRPr="00CF45A1">
        <w:t>Shulgin I</w:t>
      </w:r>
      <w:r w:rsidR="004030BC">
        <w:t xml:space="preserve">. </w:t>
      </w:r>
      <w:r w:rsidRPr="00CF45A1">
        <w:t xml:space="preserve">L, </w:t>
      </w:r>
      <w:proofErr w:type="spellStart"/>
      <w:r w:rsidRPr="00CF45A1">
        <w:t>Ruckenstein</w:t>
      </w:r>
      <w:proofErr w:type="spellEnd"/>
      <w:r w:rsidRPr="00CF45A1">
        <w:t xml:space="preserve"> E. Local composition in the vicinity of a protein molecule in an aqueous mixed solvent [J]. 2007, 111(15):3990-3998.</w:t>
      </w:r>
    </w:p>
    <w:p w14:paraId="2F4711ED" w14:textId="33545D0B" w:rsidR="00DF6E80" w:rsidRPr="00CF45A1" w:rsidRDefault="00DF6E80">
      <w:pPr>
        <w:ind w:firstLineChars="0" w:firstLine="0"/>
        <w:pPrChange w:id="45" w:author="PC" w:date="2024-03-06T17:29:00Z">
          <w:pPr>
            <w:ind w:firstLine="480"/>
          </w:pPr>
        </w:pPrChange>
      </w:pPr>
      <w:r w:rsidRPr="00CF45A1">
        <w:lastRenderedPageBreak/>
        <w:t>[24]</w:t>
      </w:r>
      <w:r w:rsidR="003F57B5">
        <w:t xml:space="preserve"> </w:t>
      </w:r>
      <w:r w:rsidRPr="00CF45A1">
        <w:t>Sutton J</w:t>
      </w:r>
      <w:r w:rsidR="004030BC">
        <w:t xml:space="preserve">. </w:t>
      </w:r>
      <w:r w:rsidRPr="00CF45A1">
        <w:t>E, Vlachos D</w:t>
      </w:r>
      <w:r w:rsidR="004030BC">
        <w:t xml:space="preserve">. </w:t>
      </w:r>
      <w:r w:rsidRPr="00CF45A1">
        <w:t>G. A theoretical and computational analysis of linear free energy relations for the estimation of activation energies [J]. 2012, 2(8):1624-1634.</w:t>
      </w:r>
    </w:p>
    <w:p w14:paraId="54878B03" w14:textId="4EB3062D" w:rsidR="00DF6E80" w:rsidRPr="00CF45A1" w:rsidRDefault="00DF6E80">
      <w:pPr>
        <w:ind w:firstLineChars="0" w:firstLine="0"/>
        <w:pPrChange w:id="46" w:author="PC" w:date="2024-03-06T17:29:00Z">
          <w:pPr>
            <w:ind w:firstLine="480"/>
          </w:pPr>
        </w:pPrChange>
      </w:pPr>
      <w:r w:rsidRPr="00CF45A1">
        <w:t>[25]</w:t>
      </w:r>
      <w:r w:rsidR="003F57B5">
        <w:t xml:space="preserve"> </w:t>
      </w:r>
      <w:r w:rsidRPr="00CF45A1">
        <w:t xml:space="preserve">Wang S, Petzold V, </w:t>
      </w:r>
      <w:proofErr w:type="spellStart"/>
      <w:r w:rsidRPr="00CF45A1">
        <w:t>Tripkovic</w:t>
      </w:r>
      <w:proofErr w:type="spellEnd"/>
      <w:r w:rsidRPr="00CF45A1">
        <w:t xml:space="preserve"> V, et al. Universal transition state scaling relations for (de) hydrogenation over transition metals [J]. 2011, 13(46):20760-20765.</w:t>
      </w:r>
    </w:p>
    <w:p w14:paraId="6EECCABA" w14:textId="4C74B1F1" w:rsidR="00DF6E80" w:rsidRPr="00CF45A1" w:rsidRDefault="00DF6E80">
      <w:pPr>
        <w:ind w:firstLineChars="0" w:firstLine="0"/>
        <w:pPrChange w:id="47" w:author="PC" w:date="2024-03-06T17:29:00Z">
          <w:pPr>
            <w:ind w:firstLine="480"/>
          </w:pPr>
        </w:pPrChange>
      </w:pPr>
      <w:r w:rsidRPr="00CF45A1">
        <w:t>[26]</w:t>
      </w:r>
      <w:r w:rsidR="003F57B5">
        <w:t xml:space="preserve"> </w:t>
      </w:r>
      <w:r w:rsidRPr="00CF45A1">
        <w:t>Chew A K, Jiang S, Zhang W, et al. Fast predictions of liquid-phase acid-catalyzed reaction rates using molecular dynamics simulations and convolutional neural networks [J]. 2020, 11(46):12464-12476.</w:t>
      </w:r>
    </w:p>
    <w:p w14:paraId="0D2A3D35" w14:textId="58AA464B" w:rsidR="00DF6E80" w:rsidRPr="00CF45A1" w:rsidRDefault="00DF6E80">
      <w:pPr>
        <w:ind w:firstLineChars="0" w:firstLine="0"/>
        <w:pPrChange w:id="48" w:author="PC" w:date="2024-03-06T17:29:00Z">
          <w:pPr>
            <w:ind w:firstLine="480"/>
          </w:pPr>
        </w:pPrChange>
      </w:pPr>
      <w:r w:rsidRPr="00CF45A1">
        <w:t>[27]</w:t>
      </w:r>
      <w:r w:rsidR="003F57B5">
        <w:t xml:space="preserve"> </w:t>
      </w:r>
      <w:r w:rsidRPr="00CF45A1">
        <w:t xml:space="preserve">Noda K, </w:t>
      </w:r>
      <w:proofErr w:type="spellStart"/>
      <w:r w:rsidRPr="00CF45A1">
        <w:t>Shibuta</w:t>
      </w:r>
      <w:proofErr w:type="spellEnd"/>
      <w:r w:rsidRPr="00CF45A1">
        <w:t xml:space="preserve"> </w:t>
      </w:r>
      <w:r w:rsidRPr="004030BC">
        <w:t>Y.</w:t>
      </w:r>
      <w:r w:rsidRPr="00CF45A1">
        <w:t xml:space="preserve"> Prediction of potential energy profiles of molecular dynamic simulation by graph convolutional networks [J]. 2023, 229:112448.</w:t>
      </w:r>
    </w:p>
    <w:p w14:paraId="287AC2A4" w14:textId="12F28F26" w:rsidR="00DF6E80" w:rsidRPr="00CF45A1" w:rsidRDefault="00DF6E80">
      <w:pPr>
        <w:ind w:firstLineChars="0" w:firstLine="0"/>
        <w:pPrChange w:id="49" w:author="PC" w:date="2024-03-06T17:29:00Z">
          <w:pPr>
            <w:ind w:firstLine="480"/>
          </w:pPr>
        </w:pPrChange>
      </w:pPr>
      <w:r w:rsidRPr="00CF45A1">
        <w:t>[28]</w:t>
      </w:r>
      <w:r w:rsidR="003F57B5">
        <w:t xml:space="preserve"> </w:t>
      </w:r>
      <w:r w:rsidRPr="00CF45A1">
        <w:t xml:space="preserve">Kipf T N, Welling M. Semi-supervised classification with graph convolutional networks [J]. 2016, </w:t>
      </w:r>
    </w:p>
    <w:p w14:paraId="0889E3C0" w14:textId="753DA4CB" w:rsidR="00DF6E80" w:rsidRPr="00CF45A1" w:rsidRDefault="00DF6E80">
      <w:pPr>
        <w:ind w:firstLineChars="0" w:firstLine="0"/>
        <w:pPrChange w:id="50" w:author="PC" w:date="2024-03-06T17:29:00Z">
          <w:pPr>
            <w:ind w:firstLine="480"/>
          </w:pPr>
        </w:pPrChange>
      </w:pPr>
      <w:r w:rsidRPr="00CF45A1">
        <w:t>[29]</w:t>
      </w:r>
      <w:r w:rsidR="003F57B5">
        <w:t xml:space="preserve"> </w:t>
      </w:r>
      <w:r w:rsidRPr="00CF45A1">
        <w:t>Walker T</w:t>
      </w:r>
      <w:r w:rsidR="004030BC">
        <w:t xml:space="preserve">. </w:t>
      </w:r>
      <w:r w:rsidRPr="00CF45A1">
        <w:t>W, Chew A</w:t>
      </w:r>
      <w:r w:rsidR="004030BC">
        <w:t xml:space="preserve">. </w:t>
      </w:r>
      <w:r w:rsidRPr="00CF45A1">
        <w:t>K, Van Lehn R</w:t>
      </w:r>
      <w:r w:rsidR="004030BC">
        <w:t xml:space="preserve">. </w:t>
      </w:r>
      <w:r w:rsidRPr="00CF45A1">
        <w:t>C, et al. Rational design of mixed solvent systems for acid-catalyzed biomass conversion processes using a combined experimental, molecular dynamics and machine learning approach [J]. 2020, 63:649-663.</w:t>
      </w:r>
    </w:p>
    <w:p w14:paraId="2CF2EBE2" w14:textId="11323BC9" w:rsidR="00DF6E80" w:rsidRPr="00CF45A1" w:rsidRDefault="00DF6E80">
      <w:pPr>
        <w:ind w:firstLineChars="0" w:firstLine="0"/>
        <w:pPrChange w:id="51" w:author="PC" w:date="2024-03-06T17:29:00Z">
          <w:pPr>
            <w:ind w:firstLine="480"/>
          </w:pPr>
        </w:pPrChange>
      </w:pPr>
      <w:r w:rsidRPr="00CF45A1">
        <w:t>[30]</w:t>
      </w:r>
      <w:r w:rsidR="003F2DA3">
        <w:t xml:space="preserve"> Atharva S.K, Bardley C.D, Reid C.V. </w:t>
      </w:r>
      <w:r w:rsidR="003F2DA3" w:rsidRPr="003F2DA3">
        <w:t>Predicting Hydrophobicity by Learning Spatiotemporal Features of Interfacial Water Structure: Combining Molecular Dynamics Simulations with Convolutional Neural Networks</w:t>
      </w:r>
      <w:r w:rsidR="003F2DA3">
        <w:t xml:space="preserve"> [J]. 2020, 124(41)</w:t>
      </w:r>
      <w:r w:rsidR="00AF7924">
        <w:t>:9103-9104.</w:t>
      </w:r>
    </w:p>
    <w:p w14:paraId="7E4FFA3D" w14:textId="421D54AA" w:rsidR="00DF6E80" w:rsidRPr="003F2DA3" w:rsidRDefault="00DF6E80">
      <w:pPr>
        <w:ind w:firstLineChars="0" w:firstLine="0"/>
        <w:pPrChange w:id="52" w:author="PC" w:date="2024-03-06T17:29:00Z">
          <w:pPr>
            <w:ind w:firstLine="480"/>
          </w:pPr>
        </w:pPrChange>
      </w:pPr>
      <w:r w:rsidRPr="00CF45A1">
        <w:t>[31]</w:t>
      </w:r>
      <w:r w:rsidR="003F57B5">
        <w:t xml:space="preserve"> </w:t>
      </w:r>
      <w:proofErr w:type="spellStart"/>
      <w:r w:rsidR="003F2DA3" w:rsidRPr="00CF45A1">
        <w:t>Fukuya</w:t>
      </w:r>
      <w:proofErr w:type="spellEnd"/>
      <w:r w:rsidR="003F2DA3" w:rsidRPr="00CF45A1">
        <w:t xml:space="preserve"> T, </w:t>
      </w:r>
      <w:proofErr w:type="spellStart"/>
      <w:r w:rsidR="003F2DA3" w:rsidRPr="00CF45A1">
        <w:t>Shibuta</w:t>
      </w:r>
      <w:proofErr w:type="spellEnd"/>
      <w:r w:rsidR="003F2DA3" w:rsidRPr="00CF45A1">
        <w:t xml:space="preserve"> Y. Machine learning approach to automated analysis of atomic configuration of molecular dynamics simulation [J]. 2020, 184:109880.</w:t>
      </w:r>
    </w:p>
    <w:p w14:paraId="5D3FFEC1" w14:textId="1F02F82A" w:rsidR="00DF6E80" w:rsidRPr="00372807" w:rsidRDefault="00DF6E80">
      <w:pPr>
        <w:ind w:firstLineChars="0" w:firstLine="0"/>
        <w:pPrChange w:id="53" w:author="PC" w:date="2024-03-06T17:29:00Z">
          <w:pPr>
            <w:ind w:firstLine="480"/>
          </w:pPr>
        </w:pPrChange>
      </w:pPr>
      <w:r w:rsidRPr="00CF45A1">
        <w:t>[32]</w:t>
      </w:r>
      <w:r w:rsidR="00AF7924">
        <w:t xml:space="preserve"> </w:t>
      </w:r>
      <w:r w:rsidR="00372807">
        <w:rPr>
          <w:rFonts w:hint="eastAsia"/>
        </w:rPr>
        <w:t>Wang</w:t>
      </w:r>
      <w:r w:rsidR="00372807">
        <w:t xml:space="preserve"> H, Zhang L, et al. </w:t>
      </w:r>
      <w:proofErr w:type="spellStart"/>
      <w:r w:rsidR="00372807" w:rsidRPr="00372807">
        <w:t>DeePMD</w:t>
      </w:r>
      <w:proofErr w:type="spellEnd"/>
      <w:r w:rsidR="00372807" w:rsidRPr="00372807">
        <w:t>-kit: A deep learning package for many-body potential energy representation and molecular dynamics</w:t>
      </w:r>
      <w:r w:rsidR="00372807">
        <w:t xml:space="preserve"> [J]. 2018, 228:178-184.</w:t>
      </w:r>
    </w:p>
    <w:p w14:paraId="7B1D110B" w14:textId="16F4F5E5" w:rsidR="00DF6E80" w:rsidRPr="00CF45A1" w:rsidRDefault="00DF6E80">
      <w:pPr>
        <w:ind w:firstLineChars="0" w:firstLine="0"/>
        <w:pPrChange w:id="54" w:author="PC" w:date="2024-03-06T17:29:00Z">
          <w:pPr>
            <w:ind w:firstLine="480"/>
          </w:pPr>
        </w:pPrChange>
      </w:pPr>
      <w:r w:rsidRPr="00CF45A1">
        <w:t>[33]</w:t>
      </w:r>
      <w:r w:rsidR="003F57B5">
        <w:t xml:space="preserve"> </w:t>
      </w:r>
      <w:r w:rsidRPr="00CF45A1">
        <w:t>Parrinello M, Rahman A</w:t>
      </w:r>
      <w:r w:rsidR="004030BC">
        <w:t xml:space="preserve">. </w:t>
      </w:r>
      <w:r w:rsidRPr="00CF45A1">
        <w:t>J. Polymorphic transitions in single crystals: A new molecular dynamics method [J]. 1981, 52(12):7182-7190.</w:t>
      </w:r>
    </w:p>
    <w:p w14:paraId="2523D885" w14:textId="6FDD0F05" w:rsidR="00DF6E80" w:rsidRPr="00CF45A1" w:rsidRDefault="00DF6E80">
      <w:pPr>
        <w:ind w:firstLineChars="0" w:firstLine="0"/>
        <w:pPrChange w:id="55" w:author="PC" w:date="2024-03-06T17:29:00Z">
          <w:pPr>
            <w:ind w:firstLine="480"/>
          </w:pPr>
        </w:pPrChange>
      </w:pPr>
      <w:r w:rsidRPr="00CF45A1">
        <w:t>[34]</w:t>
      </w:r>
      <w:r w:rsidR="003F57B5">
        <w:t xml:space="preserve"> </w:t>
      </w:r>
      <w:proofErr w:type="spellStart"/>
      <w:r w:rsidRPr="00CF45A1">
        <w:t>Nosé</w:t>
      </w:r>
      <w:proofErr w:type="spellEnd"/>
      <w:r w:rsidRPr="00CF45A1">
        <w:t xml:space="preserve"> S, Klein M. Constant pressure molecular dynamics for molecular systems [J]. 1983, 50(5):1055-1076.</w:t>
      </w:r>
    </w:p>
    <w:p w14:paraId="6B36342A" w14:textId="4F26C8D9" w:rsidR="00DF6E80" w:rsidRPr="00CF45A1" w:rsidRDefault="00DF6E80">
      <w:pPr>
        <w:ind w:firstLineChars="0" w:firstLine="0"/>
        <w:pPrChange w:id="56" w:author="PC" w:date="2024-03-06T17:29:00Z">
          <w:pPr>
            <w:ind w:firstLine="480"/>
          </w:pPr>
        </w:pPrChange>
      </w:pPr>
      <w:r w:rsidRPr="00CF45A1">
        <w:t>[35]</w:t>
      </w:r>
      <w:r w:rsidR="003F57B5">
        <w:t xml:space="preserve"> </w:t>
      </w:r>
      <w:r w:rsidRPr="00CF45A1">
        <w:t xml:space="preserve">Van Der </w:t>
      </w:r>
      <w:proofErr w:type="spellStart"/>
      <w:r w:rsidRPr="00CF45A1">
        <w:t>Spoel</w:t>
      </w:r>
      <w:proofErr w:type="spellEnd"/>
      <w:r w:rsidRPr="00CF45A1">
        <w:t xml:space="preserve"> D, Lindahl E, Hess B, et al. </w:t>
      </w:r>
      <w:proofErr w:type="spellStart"/>
      <w:r w:rsidRPr="00CF45A1">
        <w:t>Gromacs</w:t>
      </w:r>
      <w:proofErr w:type="spellEnd"/>
      <w:r w:rsidRPr="00CF45A1">
        <w:t>: Fast, flexible, and free [J]. 2005, 26(16):1701-1718.</w:t>
      </w:r>
    </w:p>
    <w:p w14:paraId="5CE60ADE" w14:textId="3803CB63" w:rsidR="00DF6E80" w:rsidRPr="00DF6E80" w:rsidRDefault="00DF6E80">
      <w:pPr>
        <w:ind w:firstLineChars="0" w:firstLine="0"/>
        <w:pPrChange w:id="57" w:author="PC" w:date="2024-03-06T17:29:00Z">
          <w:pPr>
            <w:ind w:firstLine="480"/>
          </w:pPr>
        </w:pPrChange>
      </w:pPr>
      <w:r w:rsidRPr="00CF45A1">
        <w:t>[36]</w:t>
      </w:r>
      <w:r w:rsidR="003F57B5">
        <w:t xml:space="preserve"> </w:t>
      </w:r>
      <w:r w:rsidRPr="00CF45A1">
        <w:t xml:space="preserve">Hess B, Kutzner C, Van Der </w:t>
      </w:r>
      <w:proofErr w:type="spellStart"/>
      <w:r w:rsidRPr="00CF45A1">
        <w:t>Spoel</w:t>
      </w:r>
      <w:proofErr w:type="spellEnd"/>
      <w:r w:rsidRPr="00CF45A1">
        <w:t xml:space="preserve"> D, et al. </w:t>
      </w:r>
      <w:proofErr w:type="spellStart"/>
      <w:r w:rsidRPr="00CF45A1">
        <w:t>Gromacs</w:t>
      </w:r>
      <w:proofErr w:type="spellEnd"/>
      <w:r w:rsidRPr="00CF45A1">
        <w:t xml:space="preserve"> 4: Algorithms for highly efficient, load-balanced, and scalable molecular simulation [J]. 2008, 4(3):435-447</w:t>
      </w:r>
    </w:p>
    <w:p w14:paraId="6EF7537B" w14:textId="31CB29BD" w:rsidR="00343F16" w:rsidRPr="00343F16" w:rsidRDefault="00343F16" w:rsidP="008F099D">
      <w:pPr>
        <w:ind w:firstLineChars="0" w:firstLine="425"/>
        <w:sectPr w:rsidR="00343F16" w:rsidRPr="00343F16" w:rsidSect="00412402">
          <w:headerReference w:type="default" r:id="rId36"/>
          <w:pgSz w:w="11906" w:h="16838" w:code="9"/>
          <w:pgMar w:top="1588" w:right="1418" w:bottom="1418" w:left="1418" w:header="1134" w:footer="1134" w:gutter="0"/>
          <w:pgNumType w:start="1"/>
          <w:cols w:space="425"/>
          <w:docGrid w:type="lines" w:linePitch="312"/>
        </w:sectPr>
      </w:pPr>
    </w:p>
    <w:p w14:paraId="6935A007" w14:textId="77777777" w:rsidR="00A948CF" w:rsidRPr="00A948CF" w:rsidRDefault="00A948CF" w:rsidP="00A948CF">
      <w:pPr>
        <w:pStyle w:val="af4"/>
        <w:rPr>
          <w:b w:val="0"/>
          <w:bCs w:val="0"/>
        </w:rPr>
      </w:pPr>
      <w:r w:rsidRPr="00A948CF">
        <w:lastRenderedPageBreak/>
        <w:t>使用分子动力学模拟和卷积神经网络快速预测液相酸催化反应速率</w:t>
      </w:r>
    </w:p>
    <w:p w14:paraId="494928B3" w14:textId="77777777" w:rsidR="00A948CF" w:rsidRPr="00AB699D" w:rsidRDefault="00A948CF" w:rsidP="00A948CF">
      <w:pPr>
        <w:spacing w:after="240"/>
        <w:ind w:firstLine="560"/>
        <w:jc w:val="center"/>
        <w:rPr>
          <w:sz w:val="28"/>
          <w:szCs w:val="28"/>
        </w:rPr>
      </w:pPr>
      <w:r w:rsidRPr="00AB699D">
        <w:rPr>
          <w:sz w:val="28"/>
          <w:szCs w:val="28"/>
        </w:rPr>
        <w:t xml:space="preserve">Alex K. Chew, </w:t>
      </w:r>
      <w:proofErr w:type="spellStart"/>
      <w:r w:rsidRPr="00AB699D">
        <w:rPr>
          <w:sz w:val="28"/>
          <w:szCs w:val="28"/>
        </w:rPr>
        <w:t>Shengli</w:t>
      </w:r>
      <w:proofErr w:type="spellEnd"/>
      <w:r w:rsidRPr="00AB699D">
        <w:rPr>
          <w:sz w:val="28"/>
          <w:szCs w:val="28"/>
        </w:rPr>
        <w:t xml:space="preserve"> Jiang, </w:t>
      </w:r>
      <w:proofErr w:type="spellStart"/>
      <w:r w:rsidRPr="00AB699D">
        <w:rPr>
          <w:sz w:val="28"/>
          <w:szCs w:val="28"/>
        </w:rPr>
        <w:t>Weiqi</w:t>
      </w:r>
      <w:proofErr w:type="spellEnd"/>
      <w:r w:rsidRPr="00AB699D">
        <w:rPr>
          <w:sz w:val="28"/>
          <w:szCs w:val="28"/>
        </w:rPr>
        <w:t xml:space="preserve"> Zhang, Victor M. Zavala, Reid C. </w:t>
      </w:r>
      <w:proofErr w:type="gramStart"/>
      <w:r w:rsidRPr="00AB699D">
        <w:rPr>
          <w:sz w:val="28"/>
          <w:szCs w:val="28"/>
        </w:rPr>
        <w:t>Van</w:t>
      </w:r>
      <w:proofErr w:type="gramEnd"/>
      <w:r w:rsidRPr="00AB699D">
        <w:rPr>
          <w:sz w:val="28"/>
          <w:szCs w:val="28"/>
        </w:rPr>
        <w:t xml:space="preserve"> Lehn</w:t>
      </w:r>
    </w:p>
    <w:p w14:paraId="16AB340C" w14:textId="6F0E5F58" w:rsidR="00A948CF" w:rsidRPr="00AB699D" w:rsidRDefault="00A948CF" w:rsidP="00A948CF">
      <w:pPr>
        <w:spacing w:after="240"/>
        <w:ind w:firstLineChars="0" w:firstLine="0"/>
        <w:jc w:val="left"/>
      </w:pPr>
      <w:r w:rsidRPr="00D018A3">
        <w:rPr>
          <w:b/>
          <w:bCs/>
        </w:rPr>
        <w:t>摘要：</w:t>
      </w:r>
      <w:r w:rsidRPr="00AB699D">
        <w:t>用于将生物质制造为高价值化学品的液相酸催化反应的反应速率对溶剂的成分非常敏感。而确定合适的混合溶剂在理论和实验上都是较为困难的。我们研究表明，三维卷积神经网络</w:t>
      </w:r>
      <w:r w:rsidR="00B06485">
        <w:t>（</w:t>
      </w:r>
      <w:r w:rsidRPr="00AB699D">
        <w:t>3D-CNN</w:t>
      </w:r>
      <w:r w:rsidRPr="00AB699D">
        <w:t>）可以利用经典的分子动力学模拟数据生成的反应物</w:t>
      </w:r>
      <w:r w:rsidRPr="00AB699D">
        <w:t>-</w:t>
      </w:r>
      <w:r w:rsidRPr="00AB699D">
        <w:t>溶剂环境复杂构型，来准确预测生物质的</w:t>
      </w:r>
      <w:r w:rsidRPr="00AB699D">
        <w:t>Brønsted</w:t>
      </w:r>
      <w:r w:rsidRPr="00AB699D">
        <w:t>酸催化反应速率。我们开发了一种三维卷积神经网络</w:t>
      </w:r>
      <w:r w:rsidR="00B06485">
        <w:t>（</w:t>
      </w:r>
      <w:r w:rsidRPr="00AB699D">
        <w:t>称为</w:t>
      </w:r>
      <w:proofErr w:type="spellStart"/>
      <w:r w:rsidRPr="00AB699D">
        <w:t>SolventNet</w:t>
      </w:r>
      <w:proofErr w:type="spellEnd"/>
      <w:r w:rsidRPr="00AB699D">
        <w:t>），使用七种生物质衍生氧化物在水</w:t>
      </w:r>
      <w:r w:rsidRPr="00AB699D">
        <w:t>-</w:t>
      </w:r>
      <w:r w:rsidRPr="00AB699D">
        <w:t>共溶剂体系内的反应速率实验值和相关的分子动力学模拟数据来训练模型，以达到预测酸催化反应速率的目的。研究表明，</w:t>
      </w:r>
      <w:proofErr w:type="spellStart"/>
      <w:r w:rsidRPr="00AB699D">
        <w:t>SolventNet</w:t>
      </w:r>
      <w:proofErr w:type="spellEnd"/>
      <w:r w:rsidRPr="00AB699D">
        <w:t>可以预测更多的反应物和溶剂系统的反应速率，比之前的模拟方法快一个数量级。这种将机器学习和分子动力学模拟结合的方法能快速、高通量地筛选溶剂体系，并且确定改进的生物质转化条件。</w:t>
      </w:r>
    </w:p>
    <w:p w14:paraId="40F85BBE" w14:textId="45196168" w:rsidR="00A948CF" w:rsidRPr="00A948CF" w:rsidRDefault="00A948CF" w:rsidP="008E528B">
      <w:pPr>
        <w:pStyle w:val="1"/>
        <w:numPr>
          <w:ilvl w:val="0"/>
          <w:numId w:val="24"/>
        </w:numPr>
      </w:pPr>
      <w:r w:rsidRPr="00A948CF">
        <w:t>引言</w:t>
      </w:r>
    </w:p>
    <w:p w14:paraId="12E46862" w14:textId="289D4B47" w:rsidR="00A948CF" w:rsidRPr="00AB699D" w:rsidRDefault="00A948CF" w:rsidP="00BD13C4">
      <w:pPr>
        <w:pStyle w:val="af"/>
        <w:ind w:firstLine="480"/>
      </w:pPr>
      <w:r w:rsidRPr="00AB699D">
        <w:t>以木质纤维素生物质得催化转化过程，是从可再生原料中获取交通运输所需燃料、高价值化学品等产品的一种很有前景的方法。生物质衍生分子转化通常由液相、酸催化的反应来促进</w:t>
      </w:r>
      <w:r w:rsidR="00B06485">
        <w:t>（</w:t>
      </w:r>
      <w:r w:rsidRPr="00AB699D">
        <w:t>如图</w:t>
      </w:r>
      <w:r w:rsidRPr="00AB699D">
        <w:t>1</w:t>
      </w:r>
      <w:r w:rsidR="003D168C">
        <w:t>-1</w:t>
      </w:r>
      <w:r w:rsidRPr="00AB699D">
        <w:t>a</w:t>
      </w:r>
      <w:r w:rsidRPr="00AB699D">
        <w:t>例），而这些反应经常因为在水中受阻，故需要酸催化。一种加快酸催化反应速率的方法是修改溶剂组成，通过将极性有机共溶剂和水混合，创造混合溶剂环境。这种强化方法相比于在纯水中的速率，可以提高大约</w:t>
      </w:r>
      <w:r w:rsidRPr="00AB699D">
        <w:t>100</w:t>
      </w:r>
      <w:r w:rsidRPr="00AB699D">
        <w:t>倍。遗憾的事，通过试错实验来确认可以提升反应速率的溶剂环境的时间和金钱消耗都很高，并且对溶剂效应的物理内涵了解相当有限。相对地，计算工具已经被用于了解溶剂对化学反应的影响，并</w:t>
      </w:r>
      <w:proofErr w:type="gramStart"/>
      <w:r w:rsidRPr="00AB699D">
        <w:t>成功指导</w:t>
      </w:r>
      <w:proofErr w:type="gramEnd"/>
      <w:r w:rsidRPr="00AB699D">
        <w:t>了溶剂混合物的设计，来实现高效的生物质转化过程。</w:t>
      </w:r>
    </w:p>
    <w:p w14:paraId="452E0E8F" w14:textId="67BE68A9" w:rsidR="00A948CF" w:rsidRPr="00AB699D" w:rsidRDefault="00A948CF" w:rsidP="00BD13C4">
      <w:pPr>
        <w:pStyle w:val="af"/>
        <w:ind w:firstLine="480"/>
      </w:pPr>
      <w:r w:rsidRPr="00AB699D">
        <w:t>在过去的十年中，从头算的量子化学方法被用来量化溶剂对生物质转化反应中基元步骤的势垒产生的影响。用从头算的分子动力学模拟</w:t>
      </w:r>
      <w:r w:rsidR="00B06485">
        <w:t>（</w:t>
      </w:r>
      <w:r w:rsidRPr="00AB699D">
        <w:t>MD</w:t>
      </w:r>
      <w:r w:rsidR="00B06485">
        <w:t>）</w:t>
      </w:r>
      <w:r w:rsidRPr="00AB699D">
        <w:t>，</w:t>
      </w:r>
      <w:proofErr w:type="spellStart"/>
      <w:r w:rsidRPr="00AB699D">
        <w:t>Mellmer</w:t>
      </w:r>
      <w:proofErr w:type="spellEnd"/>
      <w:r w:rsidRPr="00AB699D">
        <w:t>等人发现有机共溶剂可以通过改变酸性质子催化剂、反应物和带电离子周围的溶剂环境，来降低活化能，从而增加生物质转化反应速率。</w:t>
      </w:r>
      <w:r w:rsidR="00B06485">
        <w:t>（</w:t>
      </w:r>
      <w:r w:rsidRPr="00AB699D">
        <w:t>图</w:t>
      </w:r>
      <w:r w:rsidRPr="00AB699D">
        <w:t>1</w:t>
      </w:r>
      <w:r w:rsidR="003D168C">
        <w:t>-</w:t>
      </w:r>
      <w:r w:rsidR="00D4668C">
        <w:t>1b</w:t>
      </w:r>
      <w:r w:rsidRPr="00AB699D">
        <w:t>）。这些模拟显示，亲水反应物会在混合溶剂环境中促进富含水的小区域形成，这些区域会优先溶解酸催化剂，并且稳定随后的碳正离子类似过渡态。这些发现表明，反应物周围水富集的程度和酸催化反应性能直接相关。类似的从头算分子动力学模拟可用于理解溶剂环境如何改变关键酸催化反应的动力学性质，比如将果糖转化为</w:t>
      </w:r>
      <w:r w:rsidRPr="00AB699D">
        <w:t>5-</w:t>
      </w:r>
      <w:r w:rsidRPr="00AB699D">
        <w:t>羟甲基糠醛</w:t>
      </w:r>
      <w:r w:rsidR="00B06485">
        <w:t>（</w:t>
      </w:r>
      <w:r w:rsidRPr="00AB699D">
        <w:t>一种用于聚合物前体和交通燃料的中间化学品）</w:t>
      </w:r>
      <w:r w:rsidRPr="00AB699D">
        <w:lastRenderedPageBreak/>
        <w:t>的反应。但是，尽管从头算分子动力学方法可以直接探究反应机理的细节，它们的极高</w:t>
      </w:r>
      <w:r w:rsidRPr="00AB699D">
        <w:rPr>
          <w:noProof/>
        </w:rPr>
        <w:drawing>
          <wp:anchor distT="0" distB="0" distL="114300" distR="114300" simplePos="0" relativeHeight="251673600" behindDoc="0" locked="0" layoutInCell="1" allowOverlap="1" wp14:anchorId="6E18CF2F" wp14:editId="16451F29">
            <wp:simplePos x="0" y="0"/>
            <wp:positionH relativeFrom="column">
              <wp:posOffset>1140460</wp:posOffset>
            </wp:positionH>
            <wp:positionV relativeFrom="paragraph">
              <wp:posOffset>607695</wp:posOffset>
            </wp:positionV>
            <wp:extent cx="3371215" cy="5175885"/>
            <wp:effectExtent l="0" t="0" r="635" b="5715"/>
            <wp:wrapTopAndBottom/>
            <wp:docPr id="12100249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24921" name="图片 1" descr="图示&#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71215" cy="5175885"/>
                    </a:xfrm>
                    <a:prstGeom prst="rect">
                      <a:avLst/>
                    </a:prstGeom>
                  </pic:spPr>
                </pic:pic>
              </a:graphicData>
            </a:graphic>
            <wp14:sizeRelH relativeFrom="page">
              <wp14:pctWidth>0</wp14:pctWidth>
            </wp14:sizeRelH>
            <wp14:sizeRelV relativeFrom="page">
              <wp14:pctHeight>0</wp14:pctHeight>
            </wp14:sizeRelV>
          </wp:anchor>
        </w:drawing>
      </w:r>
      <w:r w:rsidRPr="00AB699D">
        <w:t>计算成本使得筛选多种溶剂变得不可行。</w:t>
      </w:r>
    </w:p>
    <w:p w14:paraId="140F10DC" w14:textId="1EECCF92" w:rsidR="00B06485" w:rsidRDefault="00A948CF" w:rsidP="00A948CF">
      <w:pPr>
        <w:ind w:firstLineChars="0" w:firstLine="0"/>
        <w:jc w:val="center"/>
        <w:rPr>
          <w:b/>
          <w:bCs/>
          <w:color w:val="0D0D0D"/>
          <w:sz w:val="21"/>
          <w:szCs w:val="16"/>
          <w:shd w:val="clear" w:color="auto" w:fill="FFFFFF"/>
        </w:rPr>
      </w:pPr>
      <w:r w:rsidRPr="00AB699D">
        <w:rPr>
          <w:b/>
          <w:bCs/>
          <w:color w:val="0D0D0D"/>
          <w:sz w:val="21"/>
          <w:szCs w:val="16"/>
          <w:shd w:val="clear" w:color="auto" w:fill="FFFFFF"/>
        </w:rPr>
        <w:t>图</w:t>
      </w:r>
      <w:r w:rsidRPr="00AB699D">
        <w:rPr>
          <w:b/>
          <w:bCs/>
          <w:color w:val="0D0D0D"/>
          <w:sz w:val="21"/>
          <w:szCs w:val="16"/>
          <w:shd w:val="clear" w:color="auto" w:fill="FFFFFF"/>
        </w:rPr>
        <w:t>1</w:t>
      </w:r>
      <w:r w:rsidR="003D168C">
        <w:rPr>
          <w:b/>
          <w:bCs/>
          <w:color w:val="0D0D0D"/>
          <w:sz w:val="21"/>
          <w:szCs w:val="16"/>
          <w:shd w:val="clear" w:color="auto" w:fill="FFFFFF"/>
        </w:rPr>
        <w:t>-</w:t>
      </w:r>
      <w:r w:rsidR="00D4668C">
        <w:rPr>
          <w:b/>
          <w:bCs/>
          <w:color w:val="0D0D0D"/>
          <w:sz w:val="21"/>
          <w:szCs w:val="16"/>
          <w:shd w:val="clear" w:color="auto" w:fill="FFFFFF"/>
        </w:rPr>
        <w:t>1</w:t>
      </w:r>
      <w:r w:rsidRPr="00AB699D">
        <w:rPr>
          <w:b/>
          <w:bCs/>
          <w:color w:val="0D0D0D"/>
          <w:sz w:val="21"/>
          <w:szCs w:val="16"/>
          <w:shd w:val="clear" w:color="auto" w:fill="FFFFFF"/>
        </w:rPr>
        <w:t xml:space="preserve"> </w:t>
      </w:r>
      <w:r w:rsidRPr="00AB699D">
        <w:rPr>
          <w:b/>
          <w:bCs/>
          <w:color w:val="0D0D0D"/>
          <w:sz w:val="21"/>
          <w:szCs w:val="16"/>
          <w:shd w:val="clear" w:color="auto" w:fill="FFFFFF"/>
        </w:rPr>
        <w:t>溶剂对酸催化反应和模型体系的影响概述。</w:t>
      </w:r>
      <w:r w:rsidRPr="00AB699D">
        <w:rPr>
          <w:b/>
          <w:bCs/>
          <w:color w:val="0D0D0D"/>
          <w:sz w:val="21"/>
          <w:szCs w:val="16"/>
          <w:shd w:val="clear" w:color="auto" w:fill="FFFFFF"/>
        </w:rPr>
        <w:t xml:space="preserve"> </w:t>
      </w:r>
    </w:p>
    <w:p w14:paraId="639B0AC4" w14:textId="77777777" w:rsidR="00B06485"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AB699D">
        <w:rPr>
          <w:b/>
          <w:bCs/>
          <w:color w:val="0D0D0D"/>
          <w:sz w:val="21"/>
          <w:szCs w:val="16"/>
          <w:shd w:val="clear" w:color="auto" w:fill="FFFFFF"/>
        </w:rPr>
        <w:t>a</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两个例子的酸催化反应：木糖醇</w:t>
      </w:r>
      <w:r>
        <w:rPr>
          <w:b/>
          <w:bCs/>
          <w:color w:val="0D0D0D"/>
          <w:sz w:val="21"/>
          <w:szCs w:val="16"/>
          <w:shd w:val="clear" w:color="auto" w:fill="FFFFFF"/>
        </w:rPr>
        <w:t>（</w:t>
      </w:r>
      <w:r w:rsidR="00A948CF" w:rsidRPr="00AB699D">
        <w:rPr>
          <w:b/>
          <w:bCs/>
          <w:color w:val="0D0D0D"/>
          <w:sz w:val="21"/>
          <w:szCs w:val="16"/>
          <w:shd w:val="clear" w:color="auto" w:fill="FFFFFF"/>
        </w:rPr>
        <w:t>XYL</w:t>
      </w:r>
      <w:r w:rsidR="00A948CF" w:rsidRPr="00AB699D">
        <w:rPr>
          <w:b/>
          <w:bCs/>
          <w:color w:val="0D0D0D"/>
          <w:sz w:val="21"/>
          <w:szCs w:val="16"/>
          <w:shd w:val="clear" w:color="auto" w:fill="FFFFFF"/>
        </w:rPr>
        <w:t>）脱水和左旋葡萄糖苷</w:t>
      </w:r>
      <w:r>
        <w:rPr>
          <w:b/>
          <w:bCs/>
          <w:color w:val="0D0D0D"/>
          <w:sz w:val="21"/>
          <w:szCs w:val="16"/>
          <w:shd w:val="clear" w:color="auto" w:fill="FFFFFF"/>
        </w:rPr>
        <w:t>（</w:t>
      </w:r>
      <w:r w:rsidR="00A948CF" w:rsidRPr="00AB699D">
        <w:rPr>
          <w:b/>
          <w:bCs/>
          <w:color w:val="0D0D0D"/>
          <w:sz w:val="21"/>
          <w:szCs w:val="16"/>
          <w:shd w:val="clear" w:color="auto" w:fill="FFFFFF"/>
        </w:rPr>
        <w:t>LGA</w:t>
      </w:r>
      <w:r w:rsidR="00A948CF" w:rsidRPr="00AB699D">
        <w:rPr>
          <w:b/>
          <w:bCs/>
          <w:color w:val="0D0D0D"/>
          <w:sz w:val="21"/>
          <w:szCs w:val="16"/>
          <w:shd w:val="clear" w:color="auto" w:fill="FFFFFF"/>
        </w:rPr>
        <w:t>）水解。</w:t>
      </w:r>
      <w:r w:rsidR="00A948CF" w:rsidRPr="00AB699D">
        <w:rPr>
          <w:b/>
          <w:bCs/>
          <w:color w:val="0D0D0D"/>
          <w:sz w:val="21"/>
          <w:szCs w:val="16"/>
          <w:shd w:val="clear" w:color="auto" w:fill="FFFFFF"/>
        </w:rPr>
        <w:t xml:space="preserve"> </w:t>
      </w:r>
    </w:p>
    <w:p w14:paraId="601499DD" w14:textId="77777777" w:rsidR="00B06485"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AB699D">
        <w:rPr>
          <w:b/>
          <w:bCs/>
          <w:color w:val="0D0D0D"/>
          <w:sz w:val="21"/>
          <w:szCs w:val="16"/>
          <w:shd w:val="clear" w:color="auto" w:fill="FFFFFF"/>
        </w:rPr>
        <w:t>b</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关于混合溶剂环境对酸催化反应自由能景观的假设效果。示意图说明在混合溶剂环境中，围绕反应物形成一个局部溶剂领域</w:t>
      </w:r>
      <w:r>
        <w:rPr>
          <w:b/>
          <w:bCs/>
          <w:color w:val="0D0D0D"/>
          <w:sz w:val="21"/>
          <w:szCs w:val="16"/>
          <w:shd w:val="clear" w:color="auto" w:fill="FFFFFF"/>
        </w:rPr>
        <w:t>（</w:t>
      </w:r>
      <w:r w:rsidR="00A948CF" w:rsidRPr="00AB699D">
        <w:rPr>
          <w:b/>
          <w:bCs/>
          <w:color w:val="0D0D0D"/>
          <w:sz w:val="21"/>
          <w:szCs w:val="16"/>
          <w:shd w:val="clear" w:color="auto" w:fill="FFFFFF"/>
        </w:rPr>
        <w:t>在圆形虚线内），该领域修改了反应的自由能景观，从而影响反应动力学</w:t>
      </w:r>
      <w:r w:rsidR="00D4668C">
        <w:rPr>
          <w:rFonts w:hint="eastAsia"/>
          <w:b/>
          <w:bCs/>
          <w:color w:val="0D0D0D"/>
          <w:sz w:val="21"/>
          <w:szCs w:val="16"/>
          <w:shd w:val="clear" w:color="auto" w:fill="FFFFFF"/>
        </w:rPr>
        <w:t>。</w:t>
      </w:r>
      <w:r w:rsidR="00A948CF" w:rsidRPr="00AB699D">
        <w:rPr>
          <w:b/>
          <w:bCs/>
          <w:color w:val="0D0D0D"/>
          <w:sz w:val="21"/>
          <w:szCs w:val="16"/>
          <w:shd w:val="clear" w:color="auto" w:fill="FFFFFF"/>
        </w:rPr>
        <w:t xml:space="preserve"> </w:t>
      </w:r>
    </w:p>
    <w:p w14:paraId="1BBE1EE4" w14:textId="77777777" w:rsidR="00B06485"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AB699D">
        <w:rPr>
          <w:b/>
          <w:bCs/>
          <w:color w:val="0D0D0D"/>
          <w:sz w:val="21"/>
          <w:szCs w:val="16"/>
          <w:shd w:val="clear" w:color="auto" w:fill="FFFFFF"/>
        </w:rPr>
        <w:t>c</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在本研究中建模的有机极性无水辅溶剂，包括</w:t>
      </w:r>
      <w:r w:rsidR="00BD13C4">
        <w:rPr>
          <w:b/>
          <w:bCs/>
          <w:color w:val="0D0D0D"/>
          <w:sz w:val="21"/>
          <w:szCs w:val="16"/>
          <w:shd w:val="clear" w:color="auto" w:fill="FFFFFF"/>
        </w:rPr>
        <w:t xml:space="preserve"> 1,4-</w:t>
      </w:r>
      <w:r w:rsidR="00BD13C4">
        <w:rPr>
          <w:b/>
          <w:bCs/>
          <w:color w:val="0D0D0D"/>
          <w:sz w:val="21"/>
          <w:szCs w:val="16"/>
          <w:shd w:val="clear" w:color="auto" w:fill="FFFFFF"/>
        </w:rPr>
        <w:t>二氧六环</w:t>
      </w:r>
      <w:r>
        <w:rPr>
          <w:b/>
          <w:bCs/>
          <w:color w:val="0D0D0D"/>
          <w:sz w:val="21"/>
          <w:szCs w:val="16"/>
          <w:shd w:val="clear" w:color="auto" w:fill="FFFFFF"/>
        </w:rPr>
        <w:t>（</w:t>
      </w:r>
      <w:r w:rsidR="00A948CF" w:rsidRPr="00AB699D">
        <w:rPr>
          <w:b/>
          <w:bCs/>
          <w:color w:val="0D0D0D"/>
          <w:sz w:val="21"/>
          <w:szCs w:val="16"/>
          <w:shd w:val="clear" w:color="auto" w:fill="FFFFFF"/>
        </w:rPr>
        <w:t>DIO</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γ-</w:t>
      </w:r>
      <w:r w:rsidR="00A948CF" w:rsidRPr="00AB699D">
        <w:rPr>
          <w:b/>
          <w:bCs/>
          <w:color w:val="0D0D0D"/>
          <w:sz w:val="21"/>
          <w:szCs w:val="16"/>
          <w:shd w:val="clear" w:color="auto" w:fill="FFFFFF"/>
        </w:rPr>
        <w:t>戊内酯</w:t>
      </w:r>
      <w:r>
        <w:rPr>
          <w:b/>
          <w:bCs/>
          <w:color w:val="0D0D0D"/>
          <w:sz w:val="21"/>
          <w:szCs w:val="16"/>
          <w:shd w:val="clear" w:color="auto" w:fill="FFFFFF"/>
        </w:rPr>
        <w:t>（</w:t>
      </w:r>
      <w:r w:rsidR="00A948CF" w:rsidRPr="00AB699D">
        <w:rPr>
          <w:b/>
          <w:bCs/>
          <w:color w:val="0D0D0D"/>
          <w:sz w:val="21"/>
          <w:szCs w:val="16"/>
          <w:shd w:val="clear" w:color="auto" w:fill="FFFFFF"/>
        </w:rPr>
        <w:t>GVL</w:t>
      </w:r>
      <w:r w:rsidR="00A948CF" w:rsidRPr="00AB699D">
        <w:rPr>
          <w:b/>
          <w:bCs/>
          <w:color w:val="0D0D0D"/>
          <w:sz w:val="21"/>
          <w:szCs w:val="16"/>
          <w:shd w:val="clear" w:color="auto" w:fill="FFFFFF"/>
        </w:rPr>
        <w:t>），四氢呋喃</w:t>
      </w:r>
      <w:r>
        <w:rPr>
          <w:b/>
          <w:bCs/>
          <w:color w:val="0D0D0D"/>
          <w:sz w:val="21"/>
          <w:szCs w:val="16"/>
          <w:shd w:val="clear" w:color="auto" w:fill="FFFFFF"/>
        </w:rPr>
        <w:t>（</w:t>
      </w:r>
      <w:r w:rsidR="00A948CF" w:rsidRPr="00AB699D">
        <w:rPr>
          <w:b/>
          <w:bCs/>
          <w:color w:val="0D0D0D"/>
          <w:sz w:val="21"/>
          <w:szCs w:val="16"/>
          <w:shd w:val="clear" w:color="auto" w:fill="FFFFFF"/>
        </w:rPr>
        <w:t>THF</w:t>
      </w:r>
      <w:r w:rsidR="00A948CF" w:rsidRPr="00AB699D">
        <w:rPr>
          <w:b/>
          <w:bCs/>
          <w:color w:val="0D0D0D"/>
          <w:sz w:val="21"/>
          <w:szCs w:val="16"/>
          <w:shd w:val="clear" w:color="auto" w:fill="FFFFFF"/>
        </w:rPr>
        <w:t>），二甲基亚砜</w:t>
      </w:r>
      <w:r>
        <w:rPr>
          <w:b/>
          <w:bCs/>
          <w:color w:val="0D0D0D"/>
          <w:sz w:val="21"/>
          <w:szCs w:val="16"/>
          <w:shd w:val="clear" w:color="auto" w:fill="FFFFFF"/>
        </w:rPr>
        <w:t>（</w:t>
      </w:r>
      <w:r w:rsidR="00A948CF" w:rsidRPr="00AB699D">
        <w:rPr>
          <w:b/>
          <w:bCs/>
          <w:color w:val="0D0D0D"/>
          <w:sz w:val="21"/>
          <w:szCs w:val="16"/>
          <w:shd w:val="clear" w:color="auto" w:fill="FFFFFF"/>
        </w:rPr>
        <w:t>DMSO</w:t>
      </w:r>
      <w:r w:rsidR="00A948CF" w:rsidRPr="00AB699D">
        <w:rPr>
          <w:b/>
          <w:bCs/>
          <w:color w:val="0D0D0D"/>
          <w:sz w:val="21"/>
          <w:szCs w:val="16"/>
          <w:shd w:val="clear" w:color="auto" w:fill="FFFFFF"/>
        </w:rPr>
        <w:t>），乙腈</w:t>
      </w:r>
      <w:r>
        <w:rPr>
          <w:b/>
          <w:bCs/>
          <w:color w:val="0D0D0D"/>
          <w:sz w:val="21"/>
          <w:szCs w:val="16"/>
          <w:shd w:val="clear" w:color="auto" w:fill="FFFFFF"/>
        </w:rPr>
        <w:t>（</w:t>
      </w:r>
      <w:proofErr w:type="spellStart"/>
      <w:r w:rsidR="00A948CF" w:rsidRPr="00AB699D">
        <w:rPr>
          <w:b/>
          <w:bCs/>
          <w:color w:val="0D0D0D"/>
          <w:sz w:val="21"/>
          <w:szCs w:val="16"/>
          <w:shd w:val="clear" w:color="auto" w:fill="FFFFFF"/>
        </w:rPr>
        <w:t>MeCN</w:t>
      </w:r>
      <w:proofErr w:type="spellEnd"/>
      <w:r w:rsidR="00A948CF" w:rsidRPr="00AB699D">
        <w:rPr>
          <w:b/>
          <w:bCs/>
          <w:color w:val="0D0D0D"/>
          <w:sz w:val="21"/>
          <w:szCs w:val="16"/>
          <w:shd w:val="clear" w:color="auto" w:fill="FFFFFF"/>
        </w:rPr>
        <w:t>）和丙酮</w:t>
      </w:r>
      <w:r>
        <w:rPr>
          <w:b/>
          <w:bCs/>
          <w:color w:val="0D0D0D"/>
          <w:sz w:val="21"/>
          <w:szCs w:val="16"/>
          <w:shd w:val="clear" w:color="auto" w:fill="FFFFFF"/>
        </w:rPr>
        <w:t>（</w:t>
      </w:r>
      <w:r w:rsidR="00A948CF" w:rsidRPr="00AB699D">
        <w:rPr>
          <w:b/>
          <w:bCs/>
          <w:color w:val="0D0D0D"/>
          <w:sz w:val="21"/>
          <w:szCs w:val="16"/>
          <w:shd w:val="clear" w:color="auto" w:fill="FFFFFF"/>
        </w:rPr>
        <w:t>ACE</w:t>
      </w:r>
      <w:r w:rsidR="00A948CF" w:rsidRPr="00AB699D">
        <w:rPr>
          <w:b/>
          <w:bCs/>
          <w:color w:val="0D0D0D"/>
          <w:sz w:val="21"/>
          <w:szCs w:val="16"/>
          <w:shd w:val="clear" w:color="auto" w:fill="FFFFFF"/>
        </w:rPr>
        <w:t>）。以黑色绘制的分子包含在训练集中。以灰色绘制的分子包含在测试集中。</w:t>
      </w:r>
      <w:r w:rsidR="00A948CF" w:rsidRPr="00AB699D">
        <w:rPr>
          <w:b/>
          <w:bCs/>
          <w:color w:val="0D0D0D"/>
          <w:sz w:val="21"/>
          <w:szCs w:val="16"/>
          <w:shd w:val="clear" w:color="auto" w:fill="FFFFFF"/>
        </w:rPr>
        <w:t xml:space="preserve"> </w:t>
      </w:r>
    </w:p>
    <w:p w14:paraId="12F1503B" w14:textId="115F9AB0" w:rsidR="00A948CF" w:rsidRPr="00AB699D" w:rsidRDefault="00B06485" w:rsidP="00A948CF">
      <w:pPr>
        <w:ind w:firstLineChars="0" w:firstLine="0"/>
        <w:jc w:val="center"/>
        <w:rPr>
          <w:b/>
          <w:bCs/>
          <w:sz w:val="21"/>
          <w:szCs w:val="16"/>
        </w:rPr>
      </w:pPr>
      <w:r>
        <w:rPr>
          <w:b/>
          <w:bCs/>
          <w:color w:val="0D0D0D"/>
          <w:sz w:val="21"/>
          <w:szCs w:val="16"/>
          <w:shd w:val="clear" w:color="auto" w:fill="FFFFFF"/>
        </w:rPr>
        <w:t>（</w:t>
      </w:r>
      <w:r w:rsidR="00A948CF" w:rsidRPr="00AB699D">
        <w:rPr>
          <w:b/>
          <w:bCs/>
          <w:color w:val="0D0D0D"/>
          <w:sz w:val="21"/>
          <w:szCs w:val="16"/>
          <w:shd w:val="clear" w:color="auto" w:fill="FFFFFF"/>
        </w:rPr>
        <w:t>d</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在本研究中建模的生物质衍生的模型反应物，包括乙基叔丁基醚</w:t>
      </w:r>
      <w:r>
        <w:rPr>
          <w:b/>
          <w:bCs/>
          <w:color w:val="0D0D0D"/>
          <w:sz w:val="21"/>
          <w:szCs w:val="16"/>
          <w:shd w:val="clear" w:color="auto" w:fill="FFFFFF"/>
        </w:rPr>
        <w:t>（</w:t>
      </w:r>
      <w:r w:rsidR="00A948CF" w:rsidRPr="00AB699D">
        <w:rPr>
          <w:b/>
          <w:bCs/>
          <w:color w:val="0D0D0D"/>
          <w:sz w:val="21"/>
          <w:szCs w:val="16"/>
          <w:shd w:val="clear" w:color="auto" w:fill="FFFFFF"/>
        </w:rPr>
        <w:t>ETBE</w:t>
      </w:r>
      <w:r w:rsidR="00A948CF" w:rsidRPr="00AB699D">
        <w:rPr>
          <w:b/>
          <w:bCs/>
          <w:color w:val="0D0D0D"/>
          <w:sz w:val="21"/>
          <w:szCs w:val="16"/>
          <w:shd w:val="clear" w:color="auto" w:fill="FFFFFF"/>
        </w:rPr>
        <w:t>），叔丁醇</w:t>
      </w:r>
      <w:r>
        <w:rPr>
          <w:b/>
          <w:bCs/>
          <w:color w:val="0D0D0D"/>
          <w:sz w:val="21"/>
          <w:szCs w:val="16"/>
          <w:shd w:val="clear" w:color="auto" w:fill="FFFFFF"/>
        </w:rPr>
        <w:t>（</w:t>
      </w:r>
      <w:r w:rsidR="00A948CF" w:rsidRPr="00AB699D">
        <w:rPr>
          <w:b/>
          <w:bCs/>
          <w:color w:val="0D0D0D"/>
          <w:sz w:val="21"/>
          <w:szCs w:val="16"/>
          <w:shd w:val="clear" w:color="auto" w:fill="FFFFFF"/>
        </w:rPr>
        <w:t>TBA</w:t>
      </w:r>
      <w:r w:rsidR="00A948CF" w:rsidRPr="00AB699D">
        <w:rPr>
          <w:b/>
          <w:bCs/>
          <w:color w:val="0D0D0D"/>
          <w:sz w:val="21"/>
          <w:szCs w:val="16"/>
          <w:shd w:val="clear" w:color="auto" w:fill="FFFFFF"/>
        </w:rPr>
        <w:t>），</w:t>
      </w:r>
      <w:proofErr w:type="gramStart"/>
      <w:r w:rsidR="00A948CF" w:rsidRPr="00AB699D">
        <w:rPr>
          <w:b/>
          <w:bCs/>
          <w:color w:val="0D0D0D"/>
          <w:sz w:val="21"/>
          <w:szCs w:val="16"/>
          <w:shd w:val="clear" w:color="auto" w:fill="FFFFFF"/>
        </w:rPr>
        <w:t>赤</w:t>
      </w:r>
      <w:proofErr w:type="gramEnd"/>
      <w:r w:rsidR="00A948CF" w:rsidRPr="00AB699D">
        <w:rPr>
          <w:b/>
          <w:bCs/>
          <w:color w:val="0D0D0D"/>
          <w:sz w:val="21"/>
          <w:szCs w:val="16"/>
          <w:shd w:val="clear" w:color="auto" w:fill="FFFFFF"/>
        </w:rPr>
        <w:t>霉糖苷</w:t>
      </w:r>
      <w:r>
        <w:rPr>
          <w:b/>
          <w:bCs/>
          <w:color w:val="0D0D0D"/>
          <w:sz w:val="21"/>
          <w:szCs w:val="16"/>
          <w:shd w:val="clear" w:color="auto" w:fill="FFFFFF"/>
        </w:rPr>
        <w:t>（</w:t>
      </w:r>
      <w:r w:rsidR="00A948CF" w:rsidRPr="00AB699D">
        <w:rPr>
          <w:b/>
          <w:bCs/>
          <w:color w:val="0D0D0D"/>
          <w:sz w:val="21"/>
          <w:szCs w:val="16"/>
          <w:shd w:val="clear" w:color="auto" w:fill="FFFFFF"/>
        </w:rPr>
        <w:t>CEL</w:t>
      </w:r>
      <w:r w:rsidR="00A948CF" w:rsidRPr="00AB699D">
        <w:rPr>
          <w:b/>
          <w:bCs/>
          <w:color w:val="0D0D0D"/>
          <w:sz w:val="21"/>
          <w:szCs w:val="16"/>
          <w:shd w:val="clear" w:color="auto" w:fill="FFFFFF"/>
        </w:rPr>
        <w:t>），葡萄糖</w:t>
      </w:r>
      <w:r>
        <w:rPr>
          <w:b/>
          <w:bCs/>
          <w:color w:val="0D0D0D"/>
          <w:sz w:val="21"/>
          <w:szCs w:val="16"/>
          <w:shd w:val="clear" w:color="auto" w:fill="FFFFFF"/>
        </w:rPr>
        <w:t>（</w:t>
      </w:r>
      <w:r w:rsidR="00A948CF" w:rsidRPr="00AB699D">
        <w:rPr>
          <w:b/>
          <w:bCs/>
          <w:color w:val="0D0D0D"/>
          <w:sz w:val="21"/>
          <w:szCs w:val="16"/>
          <w:shd w:val="clear" w:color="auto" w:fill="FFFFFF"/>
        </w:rPr>
        <w:t>GLU</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LGA</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1,2-</w:t>
      </w:r>
      <w:r w:rsidR="00A948CF" w:rsidRPr="00AB699D">
        <w:rPr>
          <w:b/>
          <w:bCs/>
          <w:color w:val="0D0D0D"/>
          <w:sz w:val="21"/>
          <w:szCs w:val="16"/>
          <w:shd w:val="clear" w:color="auto" w:fill="FFFFFF"/>
        </w:rPr>
        <w:t>丙二醇</w:t>
      </w:r>
      <w:r>
        <w:rPr>
          <w:b/>
          <w:bCs/>
          <w:color w:val="0D0D0D"/>
          <w:sz w:val="21"/>
          <w:szCs w:val="16"/>
          <w:shd w:val="clear" w:color="auto" w:fill="FFFFFF"/>
        </w:rPr>
        <w:t>（</w:t>
      </w:r>
      <w:r w:rsidR="00A948CF" w:rsidRPr="00AB699D">
        <w:rPr>
          <w:b/>
          <w:bCs/>
          <w:color w:val="0D0D0D"/>
          <w:sz w:val="21"/>
          <w:szCs w:val="16"/>
          <w:shd w:val="clear" w:color="auto" w:fill="FFFFFF"/>
        </w:rPr>
        <w:t>PDO</w:t>
      </w:r>
      <w:r w:rsidR="00A948CF" w:rsidRPr="00AB699D">
        <w:rPr>
          <w:b/>
          <w:bCs/>
          <w:color w:val="0D0D0D"/>
          <w:sz w:val="21"/>
          <w:szCs w:val="16"/>
          <w:shd w:val="clear" w:color="auto" w:fill="FFFFFF"/>
        </w:rPr>
        <w:t>），果糖</w:t>
      </w:r>
      <w:r>
        <w:rPr>
          <w:b/>
          <w:bCs/>
          <w:color w:val="0D0D0D"/>
          <w:sz w:val="21"/>
          <w:szCs w:val="16"/>
          <w:shd w:val="clear" w:color="auto" w:fill="FFFFFF"/>
        </w:rPr>
        <w:t>（</w:t>
      </w:r>
      <w:r w:rsidR="00A948CF" w:rsidRPr="00AB699D">
        <w:rPr>
          <w:b/>
          <w:bCs/>
          <w:color w:val="0D0D0D"/>
          <w:sz w:val="21"/>
          <w:szCs w:val="16"/>
          <w:shd w:val="clear" w:color="auto" w:fill="FFFFFF"/>
        </w:rPr>
        <w:t>FRU</w:t>
      </w:r>
      <w:r w:rsidR="00A948CF" w:rsidRPr="00AB699D">
        <w:rPr>
          <w:b/>
          <w:bCs/>
          <w:color w:val="0D0D0D"/>
          <w:sz w:val="21"/>
          <w:szCs w:val="16"/>
          <w:shd w:val="clear" w:color="auto" w:fill="FFFFFF"/>
        </w:rPr>
        <w:t>）和</w:t>
      </w:r>
      <w:r w:rsidR="00A948CF" w:rsidRPr="00AB699D">
        <w:rPr>
          <w:b/>
          <w:bCs/>
          <w:color w:val="0D0D0D"/>
          <w:sz w:val="21"/>
          <w:szCs w:val="16"/>
          <w:shd w:val="clear" w:color="auto" w:fill="FFFFFF"/>
        </w:rPr>
        <w:t>XYL</w:t>
      </w:r>
      <w:r w:rsidR="00A948CF" w:rsidRPr="00AB699D">
        <w:rPr>
          <w:b/>
          <w:bCs/>
          <w:color w:val="0D0D0D"/>
          <w:sz w:val="21"/>
          <w:szCs w:val="16"/>
          <w:shd w:val="clear" w:color="auto" w:fill="FFFFFF"/>
        </w:rPr>
        <w:t>。颜色方案遵循部分</w:t>
      </w:r>
      <w:r>
        <w:rPr>
          <w:b/>
          <w:bCs/>
          <w:color w:val="0D0D0D"/>
          <w:sz w:val="21"/>
          <w:szCs w:val="16"/>
          <w:shd w:val="clear" w:color="auto" w:fill="FFFFFF"/>
        </w:rPr>
        <w:t>（</w:t>
      </w:r>
      <w:r w:rsidR="00A948CF" w:rsidRPr="00AB699D">
        <w:rPr>
          <w:b/>
          <w:bCs/>
          <w:color w:val="0D0D0D"/>
          <w:sz w:val="21"/>
          <w:szCs w:val="16"/>
          <w:shd w:val="clear" w:color="auto" w:fill="FFFFFF"/>
        </w:rPr>
        <w:t>c</w:t>
      </w:r>
      <w:r w:rsidR="00A948CF" w:rsidRPr="00AB699D">
        <w:rPr>
          <w:b/>
          <w:bCs/>
          <w:color w:val="0D0D0D"/>
          <w:sz w:val="21"/>
          <w:szCs w:val="16"/>
          <w:shd w:val="clear" w:color="auto" w:fill="FFFFFF"/>
        </w:rPr>
        <w:t>），除了</w:t>
      </w:r>
      <w:r w:rsidR="00A948CF" w:rsidRPr="00AB699D">
        <w:rPr>
          <w:b/>
          <w:bCs/>
          <w:color w:val="0D0D0D"/>
          <w:sz w:val="21"/>
          <w:szCs w:val="16"/>
          <w:shd w:val="clear" w:color="auto" w:fill="FFFFFF"/>
        </w:rPr>
        <w:t>TBA</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PDO</w:t>
      </w:r>
      <w:r w:rsidR="00A948CF" w:rsidRPr="00AB699D">
        <w:rPr>
          <w:b/>
          <w:bCs/>
          <w:color w:val="0D0D0D"/>
          <w:sz w:val="21"/>
          <w:szCs w:val="16"/>
          <w:shd w:val="clear" w:color="auto" w:fill="FFFFFF"/>
        </w:rPr>
        <w:t>和</w:t>
      </w:r>
      <w:r w:rsidR="00A948CF" w:rsidRPr="00AB699D">
        <w:rPr>
          <w:b/>
          <w:bCs/>
          <w:color w:val="0D0D0D"/>
          <w:sz w:val="21"/>
          <w:szCs w:val="16"/>
          <w:shd w:val="clear" w:color="auto" w:fill="FFFFFF"/>
        </w:rPr>
        <w:t>FRU</w:t>
      </w:r>
      <w:r w:rsidR="00A948CF" w:rsidRPr="00AB699D">
        <w:rPr>
          <w:b/>
          <w:bCs/>
          <w:color w:val="0D0D0D"/>
          <w:sz w:val="21"/>
          <w:szCs w:val="16"/>
          <w:shd w:val="clear" w:color="auto" w:fill="FFFFFF"/>
        </w:rPr>
        <w:t>被包含在训练集和测试集的某些反应物</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溶剂组合中。</w:t>
      </w:r>
    </w:p>
    <w:p w14:paraId="4E9F9776" w14:textId="0E573F2D" w:rsidR="00A948CF" w:rsidRPr="00AB699D" w:rsidRDefault="00A948CF" w:rsidP="00BD13C4">
      <w:pPr>
        <w:pStyle w:val="af"/>
        <w:ind w:firstLine="480"/>
      </w:pPr>
      <w:r w:rsidRPr="00AB699D">
        <w:lastRenderedPageBreak/>
        <w:t>相比从头算分子动力学方法，经典分子动力学模拟可以获取更长时间尺度和更大空间尺度的信息，并且显著降低计算开销，故可以更快速地表征复杂的溶剂环境，甚至是更大的反应物的周围环境。经典分子动力学适用于模拟由反应物</w:t>
      </w:r>
      <w:r w:rsidRPr="00AB699D">
        <w:t>-</w:t>
      </w:r>
      <w:r w:rsidRPr="00AB699D">
        <w:t>溶剂</w:t>
      </w:r>
      <w:r w:rsidRPr="00AB699D">
        <w:t>-</w:t>
      </w:r>
      <w:r w:rsidRPr="00AB699D">
        <w:t>共溶剂相互作用相互影响产生的混合溶剂环境中的空间结构。这种环境可能影响反应动力学</w:t>
      </w:r>
      <w:r w:rsidR="00B06485">
        <w:t>（</w:t>
      </w:r>
      <w:r w:rsidRPr="00AB699D">
        <w:t>例如，由于上述的反应物优先溶解作用），但是这种影响很难被大部分溶剂描述符</w:t>
      </w:r>
      <w:r w:rsidR="00B06485">
        <w:t>（</w:t>
      </w:r>
      <w:r w:rsidRPr="00AB699D">
        <w:t>例如，介电常数）来捕捉到。从另一方面来说，经典分子动力学模拟的一个重要限制是，它们不能直接建模化学反应。尽管如此，我们最近利用了经典分子动力学模拟来了解和预测溶剂效应对水性体系中生物质衍生物转化的反应速率的影响，衍生物包括</w:t>
      </w:r>
      <w:r w:rsidRPr="00AB699D">
        <w:t>1,4-</w:t>
      </w:r>
      <w:r w:rsidRPr="00AB699D">
        <w:t>二氧六环</w:t>
      </w:r>
      <w:r w:rsidR="00B06485">
        <w:t>（</w:t>
      </w:r>
      <w:r w:rsidRPr="00AB699D">
        <w:t>DIO</w:t>
      </w:r>
      <w:r w:rsidR="00B06485">
        <w:t>）</w:t>
      </w:r>
      <w:r w:rsidRPr="00AB699D">
        <w:t>，</w:t>
      </w:r>
      <w:r w:rsidRPr="00AB699D">
        <w:t>γ-</w:t>
      </w:r>
      <w:r w:rsidRPr="00AB699D">
        <w:t>戊内酯</w:t>
      </w:r>
      <w:r w:rsidR="00B06485">
        <w:t>（</w:t>
      </w:r>
      <w:r w:rsidRPr="00AB699D">
        <w:t>GVL</w:t>
      </w:r>
      <w:r w:rsidR="00B06485">
        <w:t>）</w:t>
      </w:r>
      <w:r w:rsidRPr="00AB699D">
        <w:t>和四氢呋喃</w:t>
      </w:r>
      <w:r w:rsidR="00B06485">
        <w:t>（</w:t>
      </w:r>
      <w:r w:rsidRPr="00AB699D">
        <w:t>THF</w:t>
      </w:r>
      <w:r w:rsidR="00B06485">
        <w:t>）</w:t>
      </w:r>
      <w:r w:rsidRPr="00AB699D">
        <w:t>。根据一个假设，即经典分子动力学</w:t>
      </w:r>
      <w:r w:rsidR="00B06485">
        <w:t>（</w:t>
      </w:r>
      <w:r w:rsidR="00B06485">
        <w:t>MD</w:t>
      </w:r>
      <w:r w:rsidR="00B06485">
        <w:t>）</w:t>
      </w:r>
      <w:r w:rsidRPr="00AB699D">
        <w:t>模拟能够量化在先前的从头算模拟中决定反应性的底物</w:t>
      </w:r>
      <w:r w:rsidRPr="00AB699D">
        <w:t>-</w:t>
      </w:r>
      <w:r w:rsidRPr="00AB699D">
        <w:t>水</w:t>
      </w:r>
      <w:r w:rsidRPr="00AB699D">
        <w:t>-</w:t>
      </w:r>
      <w:r w:rsidRPr="00AB699D">
        <w:t>共溶剂相互作用，我们开发了一个仅包含底物、水和共溶剂分子的</w:t>
      </w:r>
      <w:r w:rsidRPr="00AB699D">
        <w:t>MD</w:t>
      </w:r>
      <w:r w:rsidRPr="00AB699D">
        <w:t>模型，并计算了三个模拟得出的描述符，用于量化在底物周围的水富集程度、底物</w:t>
      </w:r>
      <w:r w:rsidRPr="00AB699D">
        <w:t>-</w:t>
      </w:r>
      <w:r w:rsidRPr="00AB699D">
        <w:t>水氢键形成情况以及底物的亲水性。我们随后设计了一个线性回归模型，使用这三个描述符来预测实验反应速率，并且在</w:t>
      </w:r>
      <w:r w:rsidRPr="00AB699D">
        <w:t>DIO-</w:t>
      </w:r>
      <w:r w:rsidRPr="00AB699D">
        <w:t>水体系中获得了良好的验证。这些成果展示了经典分子动力学模拟可以用来预测溶剂效应对反应的影响，不需要精确建模算催化剂或者反应机理。这个回归模型在</w:t>
      </w:r>
      <w:r w:rsidRPr="00AB699D">
        <w:t>GVL-</w:t>
      </w:r>
      <w:r w:rsidRPr="00AB699D">
        <w:t>水和</w:t>
      </w:r>
      <w:r w:rsidRPr="00AB699D">
        <w:t>THF-</w:t>
      </w:r>
      <w:r w:rsidRPr="00AB699D">
        <w:t>水体系中精度下降，这显示要么这些在经典分子动力学计算出的描述符不能量化这些系统中的反应速率，要么表示需要定义更复杂的描述符来捕捉反应趋势。但是，通过人工设计新的反应动力学是很有挑战性的，经常需要复杂、耗时的数据分析工具</w:t>
      </w:r>
      <w:r w:rsidR="00B06485">
        <w:t>（</w:t>
      </w:r>
      <w:r w:rsidRPr="00AB699D">
        <w:t>例如溶液自由能或者三维溶剂图），并且很难推广到不同的溶剂体系中。</w:t>
      </w:r>
    </w:p>
    <w:p w14:paraId="5B827444" w14:textId="45354A42" w:rsidR="00A948CF" w:rsidRPr="00AB699D" w:rsidRDefault="00A948CF" w:rsidP="00BD13C4">
      <w:pPr>
        <w:pStyle w:val="af"/>
        <w:ind w:firstLine="480"/>
      </w:pPr>
      <w:r w:rsidRPr="00AB699D">
        <w:t>作为人工设计描述符的替代，机器学习方法正在被广泛用来推测分子性质，来自动地从复杂数据源中提取信息。举个例子，卷积神经网络</w:t>
      </w:r>
      <w:r w:rsidR="00B06485">
        <w:t>（</w:t>
      </w:r>
      <w:r w:rsidRPr="00AB699D">
        <w:t>CNN</w:t>
      </w:r>
      <w:r w:rsidR="00B06485">
        <w:t>）</w:t>
      </w:r>
      <w:r w:rsidRPr="00AB699D">
        <w:t>可以被用来识别和量化二维空间的数据集，比如图像。通过在合适的打过标签的图像数据之上训练，卷积神经网络可以提取空间特征，不需要人为干扰，并且可以用这些特征来分辨图像内容。</w:t>
      </w:r>
      <w:r w:rsidRPr="00AB699D">
        <w:t>CNN</w:t>
      </w:r>
      <w:r w:rsidRPr="00AB699D">
        <w:t>在分类一百二十万张图片的</w:t>
      </w:r>
      <w:r w:rsidRPr="00AB699D">
        <w:t>ImageNet</w:t>
      </w:r>
      <w:r w:rsidRPr="00AB699D">
        <w:t>大规模视觉识别挑战中，相对其他机器学习模型展示出了更突出的性能</w:t>
      </w:r>
      <w:r w:rsidR="00B06485">
        <w:t>（</w:t>
      </w:r>
      <w:r w:rsidRPr="00AB699D">
        <w:t>相对比如全连接神经网络和支持向量机）。</w:t>
      </w:r>
      <w:r w:rsidRPr="00AB699D">
        <w:t>CNN</w:t>
      </w:r>
      <w:r w:rsidRPr="00AB699D">
        <w:t>还可被进一步泛化，用来概括三维数据，这可以用来促进三维分子结构的分析。举例，</w:t>
      </w:r>
      <w:r w:rsidRPr="00AB699D">
        <w:t>3D CNN</w:t>
      </w:r>
      <w:r w:rsidRPr="00AB699D">
        <w:t>最近被用于在蛋白质结构数据库上训练，来探测蛋白质功能位点，估计配体蛋白的结合点，并且量化配体蛋白的结合偏向，给予这些例子和我们之前用传统分子动力学模拟来预测酸催化反应的成功成果，我们假设</w:t>
      </w:r>
      <w:r w:rsidRPr="00AB699D">
        <w:t>3D CNN</w:t>
      </w:r>
      <w:r w:rsidRPr="00AB699D">
        <w:t>可以更精确的从分子动力学模拟中获取数据，来预测酸催化反应速率。</w:t>
      </w:r>
    </w:p>
    <w:p w14:paraId="36B32BD8" w14:textId="3621302B" w:rsidR="00A948CF" w:rsidRPr="00AB699D" w:rsidRDefault="00A948CF" w:rsidP="00BD13C4">
      <w:pPr>
        <w:pStyle w:val="af"/>
        <w:ind w:firstLine="480"/>
      </w:pPr>
      <w:r w:rsidRPr="00AB699D">
        <w:t>在这项工作中，我们开发了利用经典分子动力学模拟轨迹中获得的原子位置信息的</w:t>
      </w:r>
      <w:r w:rsidRPr="00AB699D">
        <w:t>3D</w:t>
      </w:r>
      <w:r w:rsidR="00D4668C">
        <w:t xml:space="preserve"> </w:t>
      </w:r>
      <w:r w:rsidR="00D4668C">
        <w:rPr>
          <w:rFonts w:hint="eastAsia"/>
        </w:rPr>
        <w:t>CNN</w:t>
      </w:r>
      <w:r w:rsidRPr="00AB699D">
        <w:t>，以预测混合溶剂环境中液相酸催化生物质转化反应的速率。为了开发我们的训练程序，我们使用了在</w:t>
      </w:r>
      <w:r w:rsidRPr="00AB699D">
        <w:t>DIO</w:t>
      </w:r>
      <w:r w:rsidRPr="00AB699D">
        <w:t>、</w:t>
      </w:r>
      <w:r w:rsidRPr="00AB699D">
        <w:t>GVL</w:t>
      </w:r>
      <w:r w:rsidRPr="00AB699D">
        <w:t>和</w:t>
      </w:r>
      <w:r w:rsidRPr="00AB699D">
        <w:t>THF</w:t>
      </w:r>
      <w:r w:rsidRPr="00AB699D">
        <w:t>水混合溶剂中作为标签的</w:t>
      </w:r>
      <w:r w:rsidRPr="00AB699D">
        <w:t>7</w:t>
      </w:r>
      <w:r w:rsidRPr="00AB699D">
        <w:t>种生物质衍生模型反应物的</w:t>
      </w:r>
      <w:r w:rsidRPr="00AB699D">
        <w:t>76</w:t>
      </w:r>
      <w:r w:rsidRPr="00AB699D">
        <w:t>个实验确定的反应速率。对于每个实验反应速率及其相关的溶剂混合物，我们记录了相应</w:t>
      </w:r>
      <w:r w:rsidRPr="00AB699D">
        <w:t>MD</w:t>
      </w:r>
      <w:r w:rsidRPr="00AB699D">
        <w:t>模拟轨迹中的构型</w:t>
      </w:r>
      <w:r w:rsidR="00B06485">
        <w:t>（</w:t>
      </w:r>
      <w:r w:rsidRPr="00AB699D">
        <w:t>每个构型包含反应物、溶剂和水分子中原</w:t>
      </w:r>
      <w:r w:rsidRPr="00AB699D">
        <w:lastRenderedPageBreak/>
        <w:t>子的</w:t>
      </w:r>
      <w:r w:rsidRPr="00AB699D">
        <w:t>3D</w:t>
      </w:r>
      <w:r w:rsidRPr="00AB699D">
        <w:t>位置）。从模拟中收集的构型及其空间旋转被用于获得多个体素表示，这些表示映射到相同的实验反应速率，并被用作</w:t>
      </w:r>
      <w:r w:rsidRPr="00AB699D">
        <w:t>3D</w:t>
      </w:r>
      <w:r w:rsidRPr="00AB699D">
        <w:t>卷积神经网络的输入数据。这个过程使我们能够构建一个丰富的训练数据集，其中包括</w:t>
      </w:r>
      <w:r w:rsidRPr="00AB699D">
        <w:t>18,240</w:t>
      </w:r>
      <w:r w:rsidRPr="00AB699D">
        <w:t>个体素表示</w:t>
      </w:r>
      <w:r w:rsidR="00B06485">
        <w:t>（</w:t>
      </w:r>
      <w:r w:rsidRPr="00AB699D">
        <w:t>超过</w:t>
      </w:r>
      <w:r w:rsidRPr="00AB699D">
        <w:t>240</w:t>
      </w:r>
      <w:r w:rsidRPr="00AB699D">
        <w:t>个不同的体</w:t>
      </w:r>
      <w:proofErr w:type="gramStart"/>
      <w:r w:rsidRPr="00AB699D">
        <w:t>素表示</w:t>
      </w:r>
      <w:proofErr w:type="gramEnd"/>
      <w:r w:rsidRPr="00AB699D">
        <w:t>映射到每个</w:t>
      </w:r>
      <w:r w:rsidRPr="00AB699D">
        <w:t>76</w:t>
      </w:r>
      <w:r w:rsidRPr="00AB699D">
        <w:t>个实验反应速率）。这种方法旨在证明</w:t>
      </w:r>
      <w:r w:rsidRPr="00AB699D">
        <w:t>MD</w:t>
      </w:r>
      <w:r w:rsidRPr="00AB699D">
        <w:t>轨迹数据嵌入了能够解释反应速率的丰富信息，并且这些信息在</w:t>
      </w:r>
      <w:r w:rsidRPr="00AB699D">
        <w:t>MD</w:t>
      </w:r>
      <w:r w:rsidRPr="00AB699D">
        <w:t>模拟的早期阶段就得到了发展，从而大幅减少计算时间。我们发现所有的</w:t>
      </w:r>
      <w:r w:rsidRPr="00AB699D">
        <w:t>3D CNN</w:t>
      </w:r>
      <w:r w:rsidRPr="00AB699D">
        <w:t>，包括我们设计的全新</w:t>
      </w:r>
      <w:r w:rsidRPr="00AB699D">
        <w:t>3D CNN</w:t>
      </w:r>
      <w:r w:rsidRPr="00AB699D">
        <w:t>，我们称为</w:t>
      </w:r>
      <w:proofErr w:type="spellStart"/>
      <w:r w:rsidRPr="00AB699D">
        <w:t>SolventNet</w:t>
      </w:r>
      <w:proofErr w:type="spellEnd"/>
      <w:r w:rsidRPr="00AB699D">
        <w:t>，以及两种以前设计的</w:t>
      </w:r>
      <w:r w:rsidRPr="00AB699D">
        <w:t>3D CNN</w:t>
      </w:r>
      <w:r w:rsidR="00B06485">
        <w:t>（</w:t>
      </w:r>
      <w:r w:rsidRPr="00AB699D">
        <w:t>ORION</w:t>
      </w:r>
      <w:r w:rsidRPr="00AB699D">
        <w:t>和</w:t>
      </w:r>
      <w:proofErr w:type="spellStart"/>
      <w:r w:rsidRPr="00AB699D">
        <w:t>VoxNet</w:t>
      </w:r>
      <w:proofErr w:type="spellEnd"/>
      <w:r w:rsidR="00B06485">
        <w:t>）</w:t>
      </w:r>
      <w:r w:rsidRPr="00AB699D">
        <w:t>，预测反应速率都比人工选择描述符准确很多。</w:t>
      </w:r>
      <w:proofErr w:type="spellStart"/>
      <w:r w:rsidRPr="00AB699D">
        <w:t>SolventNet</w:t>
      </w:r>
      <w:proofErr w:type="spellEnd"/>
      <w:r w:rsidRPr="00AB699D">
        <w:t>的预测推广到一个测试集，该测试</w:t>
      </w:r>
      <w:proofErr w:type="gramStart"/>
      <w:r w:rsidRPr="00AB699D">
        <w:t>集包括</w:t>
      </w:r>
      <w:proofErr w:type="gramEnd"/>
      <w:r w:rsidRPr="00AB699D">
        <w:t>从文献中获得的</w:t>
      </w:r>
      <w:r w:rsidRPr="00AB699D">
        <w:t>32</w:t>
      </w:r>
      <w:r w:rsidRPr="00AB699D">
        <w:t>个实验确定的反应速率，其中包括三种额外的极性无水共溶剂中的反应物的速率，这三种共溶剂没有包含在模型训练中，分别是二甲基亚砜、乙腈和丙酮，这些共溶剂具有不同的性质</w:t>
      </w:r>
      <w:r w:rsidR="00B06485">
        <w:t>（</w:t>
      </w:r>
      <w:r w:rsidRPr="00AB699D">
        <w:t>例如官能团、碱性和极化能）与用于训练模型的共溶剂不同。我们进一步发现，使用</w:t>
      </w:r>
      <w:proofErr w:type="spellStart"/>
      <w:r w:rsidRPr="00AB699D">
        <w:t>SolventNet</w:t>
      </w:r>
      <w:proofErr w:type="spellEnd"/>
      <w:r w:rsidRPr="00AB699D">
        <w:t>进行准确的反应速率预测仅需要</w:t>
      </w:r>
      <w:r w:rsidRPr="00AB699D">
        <w:t>4</w:t>
      </w:r>
      <w:r w:rsidRPr="00AB699D">
        <w:t>纳秒的经典</w:t>
      </w:r>
      <w:r w:rsidRPr="00AB699D">
        <w:t>MD</w:t>
      </w:r>
      <w:r w:rsidRPr="00AB699D">
        <w:t>轨迹数据，这比基于人工选择描述符的模型中使用的原始</w:t>
      </w:r>
      <w:r w:rsidRPr="00AB699D">
        <w:t>205</w:t>
      </w:r>
      <w:r w:rsidRPr="00AB699D">
        <w:t>纳秒的</w:t>
      </w:r>
      <w:r w:rsidRPr="00AB699D">
        <w:t>MD</w:t>
      </w:r>
      <w:r w:rsidRPr="00AB699D">
        <w:t>数据提高了</w:t>
      </w:r>
      <w:r w:rsidRPr="00AB699D">
        <w:t>50</w:t>
      </w:r>
      <w:r w:rsidRPr="00AB699D">
        <w:t>倍。因此，我们得出结论认为</w:t>
      </w:r>
      <w:r w:rsidRPr="00AB699D">
        <w:t>3D</w:t>
      </w:r>
      <w:r w:rsidRPr="00AB699D">
        <w:t>原子构型包含解释反应速率的重要信息，并且这样的构型在</w:t>
      </w:r>
      <w:r w:rsidRPr="00AB699D">
        <w:t>MD</w:t>
      </w:r>
      <w:r w:rsidRPr="00AB699D">
        <w:t>模拟的早期阶段就得到了发展。我们预计</w:t>
      </w:r>
      <w:r w:rsidRPr="00AB699D">
        <w:t>3D CNNs</w:t>
      </w:r>
      <w:r w:rsidRPr="00AB699D">
        <w:t>和经典</w:t>
      </w:r>
      <w:r w:rsidRPr="00AB699D">
        <w:t>MD</w:t>
      </w:r>
      <w:r w:rsidRPr="00AB699D">
        <w:t>模拟相结合的计算效率将使这些工具能够与过程模型结合，用于筛选溶剂并优化生物质转化过程的反应器条件。</w:t>
      </w:r>
    </w:p>
    <w:p w14:paraId="3D943D41" w14:textId="793552F7" w:rsidR="008E528B" w:rsidRDefault="00A948CF" w:rsidP="008E528B">
      <w:pPr>
        <w:pStyle w:val="af"/>
        <w:ind w:firstLine="480"/>
      </w:pPr>
      <w:r w:rsidRPr="00AB699D">
        <w:t>论文的组织结构如下。我们首先描述了一组</w:t>
      </w:r>
      <w:r w:rsidRPr="00AB699D">
        <w:t>108</w:t>
      </w:r>
      <w:r w:rsidRPr="00AB699D">
        <w:t>个实验确定的反应速率，每个速率与一组单独的反应物和混合溶剂环境相对应，这些速率被用作训练集</w:t>
      </w:r>
      <w:r w:rsidR="00B06485">
        <w:t>（</w:t>
      </w:r>
      <w:r w:rsidRPr="00AB699D">
        <w:t>76</w:t>
      </w:r>
      <w:r w:rsidRPr="00AB699D">
        <w:t>个反应速率）和测试集</w:t>
      </w:r>
      <w:r w:rsidR="00B06485">
        <w:t>（</w:t>
      </w:r>
      <w:r w:rsidRPr="00AB699D">
        <w:t>32</w:t>
      </w:r>
      <w:r w:rsidRPr="00AB699D">
        <w:t>个反应速率）的标签。然后，我们描述了使用从</w:t>
      </w:r>
      <w:r w:rsidRPr="00AB699D">
        <w:t>MD</w:t>
      </w:r>
      <w:r w:rsidRPr="00AB699D">
        <w:t>轨迹计算得到的人工选择的描述符组成的数据对基线线性和非线性模型进行训练和验证，每个标签对应一个轨迹和相应的描述符集。接下来，我们描述了通过将每个</w:t>
      </w:r>
      <w:r w:rsidRPr="00AB699D">
        <w:t>MD</w:t>
      </w:r>
      <w:r w:rsidRPr="00AB699D">
        <w:t>轨迹分割为</w:t>
      </w:r>
      <w:r w:rsidRPr="00AB699D">
        <w:t>10</w:t>
      </w:r>
      <w:r w:rsidRPr="00AB699D">
        <w:t>个独立的体</w:t>
      </w:r>
      <w:proofErr w:type="gramStart"/>
      <w:r w:rsidRPr="00AB699D">
        <w:t>素表示</w:t>
      </w:r>
      <w:proofErr w:type="gramEnd"/>
      <w:r w:rsidRPr="00AB699D">
        <w:t>来生成的另一种输入数据集，以供</w:t>
      </w:r>
      <w:r w:rsidRPr="00AB699D">
        <w:t>3D CNN</w:t>
      </w:r>
      <w:r w:rsidRPr="00AB699D">
        <w:t>解释。经过数据增强，这个过程为每个标签产生了</w:t>
      </w:r>
      <w:r w:rsidRPr="00AB699D">
        <w:t>240</w:t>
      </w:r>
      <w:r w:rsidRPr="00AB699D">
        <w:t>个体素表示，用于训练和验证</w:t>
      </w:r>
      <w:r w:rsidRPr="00AB699D">
        <w:t>3D CNN</w:t>
      </w:r>
      <w:r w:rsidRPr="00AB699D">
        <w:t>，以与基线模型进行比较。然后，我们评估</w:t>
      </w:r>
      <w:proofErr w:type="spellStart"/>
      <w:r w:rsidRPr="00AB699D">
        <w:t>SolventNet</w:t>
      </w:r>
      <w:proofErr w:type="spellEnd"/>
      <w:r w:rsidRPr="00AB699D">
        <w:t>的测试集和留</w:t>
      </w:r>
      <w:proofErr w:type="gramStart"/>
      <w:r w:rsidRPr="00AB699D">
        <w:t>一</w:t>
      </w:r>
      <w:proofErr w:type="gramEnd"/>
      <w:r w:rsidRPr="00AB699D">
        <w:t>交叉验证准确性，以建立模型的泛化能力。最后，我们使用</w:t>
      </w:r>
      <w:proofErr w:type="gramStart"/>
      <w:r w:rsidRPr="00AB699D">
        <w:t>显著性图可视化</w:t>
      </w:r>
      <w:proofErr w:type="gramEnd"/>
      <w:r w:rsidRPr="00AB699D">
        <w:t>影响</w:t>
      </w:r>
      <w:proofErr w:type="spellStart"/>
      <w:r w:rsidRPr="00AB699D">
        <w:t>SolventNet</w:t>
      </w:r>
      <w:proofErr w:type="spellEnd"/>
      <w:r w:rsidRPr="00AB699D">
        <w:t>准确性的空间特征</w:t>
      </w:r>
      <w:r w:rsidR="008E528B">
        <w:rPr>
          <w:rFonts w:hint="eastAsia"/>
        </w:rPr>
        <w:t>。</w:t>
      </w:r>
    </w:p>
    <w:p w14:paraId="2938999D" w14:textId="533BF0DD" w:rsidR="00EF3563" w:rsidRDefault="00A948CF" w:rsidP="008E528B">
      <w:pPr>
        <w:pStyle w:val="1"/>
      </w:pPr>
      <w:r w:rsidRPr="00D018A3">
        <w:t>结果和讨论</w:t>
      </w:r>
    </w:p>
    <w:p w14:paraId="4DDF7504" w14:textId="1089CDFA" w:rsidR="00A948CF" w:rsidRPr="00EF3563" w:rsidRDefault="008E528B" w:rsidP="008E528B">
      <w:pPr>
        <w:pStyle w:val="2"/>
        <w:numPr>
          <w:ilvl w:val="0"/>
          <w:numId w:val="0"/>
        </w:numPr>
        <w:rPr>
          <w:rFonts w:cs="Times New Roman"/>
        </w:rPr>
      </w:pPr>
      <w:r>
        <w:t xml:space="preserve">2.1 </w:t>
      </w:r>
      <w:r w:rsidR="00A948CF" w:rsidRPr="00EF3563">
        <w:rPr>
          <w:rFonts w:hint="eastAsia"/>
        </w:rPr>
        <w:t>用于训练和验证模型的实验反应数据</w:t>
      </w:r>
    </w:p>
    <w:p w14:paraId="1098F1E6" w14:textId="445C7447" w:rsidR="00A948CF" w:rsidRPr="00AB699D" w:rsidRDefault="00A948CF" w:rsidP="00BD13C4">
      <w:pPr>
        <w:pStyle w:val="af"/>
        <w:ind w:firstLine="480"/>
      </w:pPr>
      <w:r w:rsidRPr="00AB699D">
        <w:t>共使用了</w:t>
      </w:r>
      <w:r w:rsidRPr="00AB699D">
        <w:t>108</w:t>
      </w:r>
      <w:r w:rsidRPr="00AB699D">
        <w:t>个先前报道的在混合溶剂环境中进行的酸催化脱水或水解反应的实验确定的反应速率作为酸催化反应速率预测模型的训练和测试的标签。每个反应速率是针对唯一的反应物</w:t>
      </w:r>
      <w:r w:rsidRPr="00AB699D">
        <w:t>-</w:t>
      </w:r>
      <w:r w:rsidRPr="00AB699D">
        <w:t>溶剂组合</w:t>
      </w:r>
      <w:r w:rsidR="00B06485">
        <w:t>（</w:t>
      </w:r>
      <w:r w:rsidRPr="00AB699D">
        <w:t>即在混合溶剂环境中的反应物）测量的。共有</w:t>
      </w:r>
      <w:r w:rsidRPr="00AB699D">
        <w:t>76</w:t>
      </w:r>
      <w:r w:rsidRPr="00AB699D">
        <w:t>个实验确定的反应速率</w:t>
      </w:r>
      <w:r w:rsidR="00B06485">
        <w:t>（</w:t>
      </w:r>
      <w:r w:rsidRPr="00AB699D">
        <w:t>标签的</w:t>
      </w:r>
      <w:r w:rsidRPr="00AB699D">
        <w:t>70%</w:t>
      </w:r>
      <w:r w:rsidRPr="00AB699D">
        <w:t>）取自参考文献</w:t>
      </w:r>
      <w:r w:rsidRPr="00AB699D">
        <w:t>4</w:t>
      </w:r>
      <w:r w:rsidRPr="00AB699D">
        <w:t>，并被用作训练集的标签。训练集包括</w:t>
      </w:r>
      <w:r w:rsidRPr="00AB699D">
        <w:t>7</w:t>
      </w:r>
      <w:r w:rsidRPr="00AB699D">
        <w:t>个与生物质相关的模型反应物的速率：乙基叔丁基醚</w:t>
      </w:r>
      <w:r w:rsidR="00B06485">
        <w:rPr>
          <w:rFonts w:hint="eastAsia"/>
        </w:rPr>
        <w:t>（</w:t>
      </w:r>
      <w:r w:rsidRPr="00AB699D">
        <w:t>ETBE</w:t>
      </w:r>
      <w:r w:rsidR="00B06485">
        <w:rPr>
          <w:rFonts w:hint="eastAsia"/>
        </w:rPr>
        <w:t>）</w:t>
      </w:r>
      <w:r w:rsidRPr="00AB699D">
        <w:t>、叔丁醇</w:t>
      </w:r>
      <w:r w:rsidR="00B06485">
        <w:rPr>
          <w:rFonts w:hint="eastAsia"/>
        </w:rPr>
        <w:t>（</w:t>
      </w:r>
      <w:r w:rsidRPr="00AB699D">
        <w:t>TBA</w:t>
      </w:r>
      <w:r w:rsidR="00B06485">
        <w:rPr>
          <w:rFonts w:hint="eastAsia"/>
        </w:rPr>
        <w:t>）</w:t>
      </w:r>
      <w:r w:rsidRPr="00AB699D">
        <w:t>、</w:t>
      </w:r>
      <w:r w:rsidRPr="00AB699D">
        <w:t>1,2-</w:t>
      </w:r>
      <w:r w:rsidRPr="00AB699D">
        <w:lastRenderedPageBreak/>
        <w:t>丙二醇</w:t>
      </w:r>
      <w:r w:rsidR="00B06485">
        <w:rPr>
          <w:rFonts w:hint="eastAsia"/>
        </w:rPr>
        <w:t>（</w:t>
      </w:r>
      <w:r w:rsidRPr="00AB699D">
        <w:t>PDO</w:t>
      </w:r>
      <w:r w:rsidR="00B06485">
        <w:rPr>
          <w:rFonts w:hint="eastAsia"/>
        </w:rPr>
        <w:t>）</w:t>
      </w:r>
      <w:r w:rsidRPr="00AB699D">
        <w:t>、</w:t>
      </w:r>
      <w:r w:rsidR="00D4668C">
        <w:t>左旋葡聚糖</w:t>
      </w:r>
      <w:r w:rsidR="00B06485">
        <w:rPr>
          <w:rFonts w:hint="eastAsia"/>
        </w:rPr>
        <w:t>（</w:t>
      </w:r>
      <w:r w:rsidRPr="00AB699D">
        <w:t>LGA</w:t>
      </w:r>
      <w:r w:rsidR="00B06485">
        <w:rPr>
          <w:rFonts w:hint="eastAsia"/>
        </w:rPr>
        <w:t>）</w:t>
      </w:r>
      <w:r w:rsidRPr="00AB699D">
        <w:t>、果糖</w:t>
      </w:r>
      <w:r w:rsidR="00B06485">
        <w:rPr>
          <w:rFonts w:hint="eastAsia"/>
        </w:rPr>
        <w:t>（</w:t>
      </w:r>
      <w:r w:rsidRPr="00AB699D">
        <w:t>FRU</w:t>
      </w:r>
      <w:r w:rsidR="00B06485">
        <w:rPr>
          <w:rFonts w:hint="eastAsia"/>
        </w:rPr>
        <w:t>）</w:t>
      </w:r>
      <w:r w:rsidRPr="00AB699D">
        <w:t>、</w:t>
      </w:r>
      <w:r w:rsidR="00D4668C">
        <w:t>纤维素二糖</w:t>
      </w:r>
      <w:r w:rsidR="00B06485">
        <w:rPr>
          <w:rFonts w:hint="eastAsia"/>
        </w:rPr>
        <w:t>（</w:t>
      </w:r>
      <w:r w:rsidRPr="00AB699D">
        <w:t>CEL</w:t>
      </w:r>
      <w:r w:rsidR="00B06485">
        <w:rPr>
          <w:rFonts w:hint="eastAsia"/>
        </w:rPr>
        <w:t>）</w:t>
      </w:r>
      <w:r w:rsidRPr="00AB699D">
        <w:t>和木糖醇</w:t>
      </w:r>
      <w:r w:rsidR="00B06485">
        <w:rPr>
          <w:rFonts w:hint="eastAsia"/>
        </w:rPr>
        <w:t>（</w:t>
      </w:r>
      <w:r w:rsidRPr="00AB699D">
        <w:t>XYL</w:t>
      </w:r>
      <w:r w:rsidR="00B06485">
        <w:rPr>
          <w:rFonts w:hint="eastAsia"/>
        </w:rPr>
        <w:t>）</w:t>
      </w:r>
      <w:r w:rsidRPr="00AB699D">
        <w:t>。溶剂系统包括含有三种极性无水共溶剂之一</w:t>
      </w:r>
      <w:r w:rsidR="00B06485">
        <w:t>（</w:t>
      </w:r>
      <w:r w:rsidRPr="00AB699D">
        <w:t>1,4-</w:t>
      </w:r>
      <w:r w:rsidRPr="00AB699D">
        <w:t>二氧六环</w:t>
      </w:r>
      <w:r w:rsidR="00B06485">
        <w:rPr>
          <w:rFonts w:hint="eastAsia"/>
        </w:rPr>
        <w:t>（</w:t>
      </w:r>
      <w:r w:rsidRPr="00AB699D">
        <w:t>DIO</w:t>
      </w:r>
      <w:r w:rsidR="00B06485">
        <w:rPr>
          <w:rFonts w:hint="eastAsia"/>
        </w:rPr>
        <w:t>）</w:t>
      </w:r>
      <w:r w:rsidRPr="00AB699D">
        <w:t>、</w:t>
      </w:r>
      <w:r w:rsidRPr="00AB699D">
        <w:t>γ-</w:t>
      </w:r>
      <w:r w:rsidRPr="00AB699D">
        <w:t>戊内酯</w:t>
      </w:r>
      <w:r w:rsidR="00B06485">
        <w:rPr>
          <w:rFonts w:hint="eastAsia"/>
        </w:rPr>
        <w:t>（</w:t>
      </w:r>
      <w:r w:rsidRPr="00AB699D">
        <w:t>GVL</w:t>
      </w:r>
      <w:r w:rsidR="00B06485">
        <w:rPr>
          <w:rFonts w:hint="eastAsia"/>
        </w:rPr>
        <w:t>）</w:t>
      </w:r>
      <w:r w:rsidRPr="00AB699D">
        <w:t>和四氢呋喃</w:t>
      </w:r>
      <w:r w:rsidR="00B06485">
        <w:rPr>
          <w:rFonts w:hint="eastAsia"/>
        </w:rPr>
        <w:t>（</w:t>
      </w:r>
      <w:r w:rsidRPr="00AB699D">
        <w:t>THF</w:t>
      </w:r>
      <w:r w:rsidR="00B06485">
        <w:rPr>
          <w:rFonts w:hint="eastAsia"/>
        </w:rPr>
        <w:t>）</w:t>
      </w:r>
      <w:r w:rsidRPr="00AB699D">
        <w:t>）的</w:t>
      </w:r>
      <w:r w:rsidRPr="00AB699D">
        <w:t xml:space="preserve">25 </w:t>
      </w:r>
      <w:proofErr w:type="spellStart"/>
      <w:r w:rsidRPr="00AB699D">
        <w:t>wt</w:t>
      </w:r>
      <w:proofErr w:type="spellEnd"/>
      <w:r w:rsidRPr="00AB699D">
        <w:t>%</w:t>
      </w:r>
      <w:r w:rsidRPr="00AB699D">
        <w:t>、</w:t>
      </w:r>
      <w:r w:rsidRPr="00AB699D">
        <w:t xml:space="preserve">50 </w:t>
      </w:r>
      <w:proofErr w:type="spellStart"/>
      <w:r w:rsidRPr="00AB699D">
        <w:t>wt</w:t>
      </w:r>
      <w:proofErr w:type="spellEnd"/>
      <w:r w:rsidRPr="00AB699D">
        <w:t>%</w:t>
      </w:r>
      <w:r w:rsidRPr="00AB699D">
        <w:t>、</w:t>
      </w:r>
      <w:r w:rsidRPr="00AB699D">
        <w:t xml:space="preserve">75 </w:t>
      </w:r>
      <w:proofErr w:type="spellStart"/>
      <w:r w:rsidRPr="00AB699D">
        <w:t>wt</w:t>
      </w:r>
      <w:proofErr w:type="spellEnd"/>
      <w:r w:rsidRPr="00AB699D">
        <w:t>%</w:t>
      </w:r>
      <w:r w:rsidRPr="00AB699D">
        <w:t>或</w:t>
      </w:r>
      <w:r w:rsidRPr="00AB699D">
        <w:t xml:space="preserve">90 </w:t>
      </w:r>
      <w:proofErr w:type="spellStart"/>
      <w:r w:rsidRPr="00AB699D">
        <w:t>wt</w:t>
      </w:r>
      <w:proofErr w:type="spellEnd"/>
      <w:r w:rsidRPr="00AB699D">
        <w:t>%</w:t>
      </w:r>
      <w:r w:rsidRPr="00AB699D">
        <w:t>的水混合物。</w:t>
      </w:r>
      <w:r w:rsidRPr="00AB699D">
        <w:t>32</w:t>
      </w:r>
      <w:r w:rsidRPr="00AB699D">
        <w:t>个实验确定</w:t>
      </w:r>
      <w:r w:rsidR="00C04904">
        <w:rPr>
          <w:rFonts w:hint="eastAsia"/>
        </w:rPr>
        <w:t>，</w:t>
      </w:r>
      <w:r w:rsidRPr="00AB699D">
        <w:t>反应速率</w:t>
      </w:r>
      <w:r w:rsidR="00B06485">
        <w:t>（</w:t>
      </w:r>
      <w:r w:rsidRPr="00AB699D">
        <w:t>标签的</w:t>
      </w:r>
      <w:r w:rsidRPr="00AB699D">
        <w:t>30%</w:t>
      </w:r>
      <w:r w:rsidRPr="00AB699D">
        <w:t>），并被用作测试集的标签。测试</w:t>
      </w:r>
      <w:proofErr w:type="gramStart"/>
      <w:r w:rsidRPr="00AB699D">
        <w:t>集包括</w:t>
      </w:r>
      <w:proofErr w:type="gramEnd"/>
      <w:r w:rsidRPr="00AB699D">
        <w:t>4</w:t>
      </w:r>
      <w:r w:rsidRPr="00AB699D">
        <w:t>个模型反应物的速率：叔丁醇</w:t>
      </w:r>
      <w:r w:rsidR="00B06485">
        <w:rPr>
          <w:rFonts w:hint="eastAsia"/>
        </w:rPr>
        <w:t>（</w:t>
      </w:r>
      <w:r w:rsidRPr="00AB699D">
        <w:t>TBA</w:t>
      </w:r>
      <w:r w:rsidR="00B06485">
        <w:rPr>
          <w:rFonts w:hint="eastAsia"/>
        </w:rPr>
        <w:t>）</w:t>
      </w:r>
      <w:r w:rsidRPr="00AB699D">
        <w:t>、果糖</w:t>
      </w:r>
      <w:r w:rsidR="00B06485">
        <w:rPr>
          <w:rFonts w:hint="eastAsia"/>
        </w:rPr>
        <w:t>（</w:t>
      </w:r>
      <w:r w:rsidRPr="00AB699D">
        <w:t>FRU</w:t>
      </w:r>
      <w:r w:rsidR="00B06485">
        <w:rPr>
          <w:rFonts w:hint="eastAsia"/>
        </w:rPr>
        <w:t>）</w:t>
      </w:r>
      <w:r w:rsidRPr="00AB699D">
        <w:t>、</w:t>
      </w:r>
      <w:r w:rsidRPr="00AB699D">
        <w:t>1,2-</w:t>
      </w:r>
      <w:r w:rsidRPr="00AB699D">
        <w:t>丙二醇</w:t>
      </w:r>
      <w:r w:rsidR="00B06485">
        <w:rPr>
          <w:rFonts w:hint="eastAsia"/>
        </w:rPr>
        <w:t>（</w:t>
      </w:r>
      <w:r w:rsidRPr="00AB699D">
        <w:t>PDO</w:t>
      </w:r>
      <w:r w:rsidR="00B06485">
        <w:rPr>
          <w:rFonts w:hint="eastAsia"/>
        </w:rPr>
        <w:t>）</w:t>
      </w:r>
      <w:r w:rsidRPr="00AB699D">
        <w:t>和葡萄糖</w:t>
      </w:r>
      <w:r w:rsidR="00B06485">
        <w:rPr>
          <w:rFonts w:hint="eastAsia"/>
        </w:rPr>
        <w:t>（</w:t>
      </w:r>
      <w:r w:rsidRPr="00AB699D">
        <w:t>GLU</w:t>
      </w:r>
      <w:r w:rsidR="00B06485">
        <w:rPr>
          <w:rFonts w:hint="eastAsia"/>
        </w:rPr>
        <w:t>）</w:t>
      </w:r>
      <w:r w:rsidRPr="00AB699D">
        <w:t>。溶剂系统包括含有二甲基亚砜</w:t>
      </w:r>
      <w:r w:rsidR="00B06485">
        <w:rPr>
          <w:rFonts w:hint="eastAsia"/>
        </w:rPr>
        <w:t>（</w:t>
      </w:r>
      <w:r w:rsidRPr="00AB699D">
        <w:t>DMSO</w:t>
      </w:r>
      <w:r w:rsidR="00B06485">
        <w:rPr>
          <w:rFonts w:hint="eastAsia"/>
        </w:rPr>
        <w:t>）</w:t>
      </w:r>
      <w:r w:rsidRPr="00AB699D">
        <w:t>、乙腈</w:t>
      </w:r>
      <w:r w:rsidR="00B06485">
        <w:rPr>
          <w:rFonts w:hint="eastAsia"/>
        </w:rPr>
        <w:t>（</w:t>
      </w:r>
      <w:proofErr w:type="spellStart"/>
      <w:r w:rsidRPr="00AB699D">
        <w:t>MeCN</w:t>
      </w:r>
      <w:proofErr w:type="spellEnd"/>
      <w:r w:rsidR="00B06485">
        <w:rPr>
          <w:rFonts w:hint="eastAsia"/>
        </w:rPr>
        <w:t>）</w:t>
      </w:r>
      <w:r w:rsidRPr="00AB699D">
        <w:t>和丙酮</w:t>
      </w:r>
      <w:r w:rsidR="00B06485">
        <w:rPr>
          <w:rFonts w:hint="eastAsia"/>
        </w:rPr>
        <w:t>（</w:t>
      </w:r>
      <w:r w:rsidRPr="00AB699D">
        <w:t>ACE</w:t>
      </w:r>
      <w:r w:rsidR="00B06485">
        <w:rPr>
          <w:rFonts w:hint="eastAsia"/>
        </w:rPr>
        <w:t>）</w:t>
      </w:r>
      <w:r w:rsidRPr="00AB699D">
        <w:t>的水混合物。训练集实验在</w:t>
      </w:r>
      <w:r w:rsidRPr="00AB699D">
        <w:t>343–433 K</w:t>
      </w:r>
      <w:r w:rsidRPr="00AB699D">
        <w:t>的温度范围内进行，而测试集实验在</w:t>
      </w:r>
      <w:r w:rsidRPr="00AB699D">
        <w:t>363–433 K</w:t>
      </w:r>
      <w:r w:rsidRPr="00AB699D">
        <w:t>的温度范围内进行。所有实验均使用三氟乙酸作为催化剂，但参考文献</w:t>
      </w:r>
      <w:r w:rsidRPr="00AB699D">
        <w:t>33</w:t>
      </w:r>
      <w:r w:rsidRPr="00AB699D">
        <w:t>中的测试集实验</w:t>
      </w:r>
      <w:r w:rsidR="00B06485">
        <w:t>（</w:t>
      </w:r>
      <w:r w:rsidRPr="00AB699D">
        <w:t>对于丙酮水混合物中的果糖和葡萄糖）使用了盐酸。因此，测试集的标签由来自不同文献来源的独立反应速率组成，这些反应速率对应于训练集中未包含但在可比较的实验条件下的反应物和共溶剂。所有反应物和共溶剂的化学结构分别显示在图</w:t>
      </w:r>
      <w:r w:rsidRPr="00AB699D">
        <w:t>1</w:t>
      </w:r>
      <w:r w:rsidR="003D168C">
        <w:t>-</w:t>
      </w:r>
      <w:r w:rsidR="00C04904">
        <w:t>1</w:t>
      </w:r>
      <w:r w:rsidRPr="00AB699D">
        <w:t>c</w:t>
      </w:r>
      <w:r w:rsidRPr="00AB699D">
        <w:t>和</w:t>
      </w:r>
      <w:r w:rsidRPr="00AB699D">
        <w:t>d</w:t>
      </w:r>
      <w:r w:rsidRPr="00AB699D">
        <w:t>中。表</w:t>
      </w:r>
      <w:r w:rsidRPr="00AB699D">
        <w:t>S1</w:t>
      </w:r>
      <w:r w:rsidRPr="00AB699D">
        <w:t>和</w:t>
      </w:r>
      <w:r w:rsidRPr="00AB699D">
        <w:t>S2†</w:t>
      </w:r>
      <w:r w:rsidRPr="00AB699D">
        <w:t>列出了每个标签的反应条件。</w:t>
      </w:r>
    </w:p>
    <w:p w14:paraId="5684C285" w14:textId="3A6B1ACC" w:rsidR="00A948CF" w:rsidRDefault="00A948CF" w:rsidP="00BD13C4">
      <w:pPr>
        <w:pStyle w:val="af"/>
        <w:ind w:firstLine="480"/>
      </w:pPr>
      <w:r w:rsidRPr="00AB699D">
        <w:t>为了对比不同混合溶剂环境对反应速率的影响，定义方程</w:t>
      </w:r>
      <w:r w:rsidR="00B06485">
        <w:rPr>
          <w:rFonts w:hint="eastAsia"/>
        </w:rPr>
        <w:t>（</w:t>
      </w:r>
      <w:r w:rsidR="00C04904">
        <w:t>1</w:t>
      </w:r>
      <w:r w:rsidR="00B06485">
        <w:t>）</w:t>
      </w:r>
      <w:r w:rsidRPr="00AB699D">
        <w:t>将动力学溶剂参数</w:t>
      </w:r>
      <w:r w:rsidR="00B06485">
        <w:rPr>
          <w:rFonts w:hint="eastAsia"/>
        </w:rPr>
        <w:t>（</w:t>
      </w:r>
      <m:oMath>
        <m:r>
          <w:rPr>
            <w:rFonts w:ascii="Cambria Math" w:hAnsi="Cambria Math"/>
          </w:rPr>
          <m:t>σ</m:t>
        </m:r>
      </m:oMath>
      <w:r w:rsidR="00B06485">
        <w:rPr>
          <w:rFonts w:hint="eastAsia"/>
        </w:rPr>
        <w:t>）</w:t>
      </w:r>
      <w:r w:rsidRPr="00AB699D">
        <w:t>定义为反应物</w:t>
      </w:r>
      <w:r w:rsidRPr="00AB699D">
        <w:t>r</w:t>
      </w:r>
      <w:r w:rsidRPr="00AB699D">
        <w:t>在给定混合溶剂环境中脱水或水解的表观速率常数</w:t>
      </w:r>
      <w:r w:rsidR="00B06485">
        <w:t>（</w:t>
      </w:r>
      <m:oMath>
        <m:sSubSup>
          <m:sSubSupPr>
            <m:ctrlPr>
              <w:rPr>
                <w:rFonts w:ascii="Cambria Math" w:hAnsi="Cambria Math"/>
              </w:rPr>
            </m:ctrlPr>
          </m:sSubSupPr>
          <m:e>
            <m:r>
              <w:rPr>
                <w:rFonts w:ascii="Cambria Math" w:hAnsi="Cambria Math"/>
              </w:rPr>
              <m:t>k</m:t>
            </m:r>
          </m:e>
          <m:sub>
            <m:r>
              <w:rPr>
                <w:rFonts w:ascii="Cambria Math" w:hAnsi="Cambria Math"/>
              </w:rPr>
              <m:t>org</m:t>
            </m:r>
          </m:sub>
          <m:sup>
            <m:r>
              <w:rPr>
                <w:rFonts w:ascii="Cambria Math" w:hAnsi="Cambria Math"/>
              </w:rPr>
              <m:t>r</m:t>
            </m:r>
          </m:sup>
        </m:sSubSup>
      </m:oMath>
      <w:r w:rsidR="00B06485">
        <w:t>）</w:t>
      </w:r>
      <w:r w:rsidRPr="00AB699D">
        <w:t>与相同反应在纯水中的表观速率常数之间</w:t>
      </w:r>
      <w:r w:rsidR="00B06485">
        <w:t>（</w:t>
      </w:r>
      <m:oMath>
        <m:sSubSup>
          <m:sSubSupPr>
            <m:ctrlPr>
              <w:rPr>
                <w:rFonts w:ascii="Cambria Math" w:hAnsi="Cambria Math"/>
              </w:rPr>
            </m:ctrlPr>
          </m:sSubSupPr>
          <m:e>
            <m:r>
              <w:rPr>
                <w:rFonts w:ascii="Cambria Math" w:hAnsi="Cambria Math"/>
              </w:rPr>
              <m:t>k</m:t>
            </m:r>
          </m:e>
          <m:sub>
            <m:sSub>
              <m:sSubPr>
                <m:ctrlPr>
                  <w:rPr>
                    <w:rFonts w:ascii="Cambria Math" w:hAnsi="Cambria Math"/>
                  </w:rPr>
                </m:ctrlPr>
              </m:sSubPr>
              <m:e>
                <m:r>
                  <w:rPr>
                    <w:rFonts w:ascii="Cambria Math" w:hAnsi="Cambria Math"/>
                  </w:rPr>
                  <m:t>H</m:t>
                </m:r>
              </m:e>
              <m:sub>
                <m:r>
                  <m:rPr>
                    <m:sty m:val="p"/>
                  </m:rPr>
                  <w:rPr>
                    <w:rFonts w:ascii="Cambria Math" w:hAnsi="Cambria Math"/>
                  </w:rPr>
                  <m:t>2</m:t>
                </m:r>
              </m:sub>
            </m:sSub>
            <m:r>
              <w:rPr>
                <w:rFonts w:ascii="Cambria Math" w:hAnsi="Cambria Math"/>
              </w:rPr>
              <m:t>O</m:t>
            </m:r>
          </m:sub>
          <m:sup>
            <m:r>
              <w:rPr>
                <w:rFonts w:ascii="Cambria Math" w:hAnsi="Cambria Math"/>
              </w:rPr>
              <m:t>r</m:t>
            </m:r>
          </m:sup>
        </m:sSubSup>
      </m:oMath>
      <w:r w:rsidR="00B06485">
        <w:t>）</w:t>
      </w:r>
      <w:r w:rsidRPr="00AB699D">
        <w:t>的对数比率。</w:t>
      </w:r>
    </w:p>
    <w:p w14:paraId="3E274A79" w14:textId="217F7173" w:rsidR="00A948CF" w:rsidRPr="00BD13C4" w:rsidRDefault="00D60988" w:rsidP="00BD13C4">
      <w:pPr>
        <w:pStyle w:val="af"/>
        <w:ind w:firstLine="480"/>
      </w:pPr>
      <m:oMath>
        <m:r>
          <w:rPr>
            <w:rFonts w:ascii="Cambria Math" w:hAnsi="Cambria Math"/>
          </w:rPr>
          <m:t>σ=</m:t>
        </m:r>
        <m:sSub>
          <m:sSubPr>
            <m:ctrlPr>
              <w:rPr>
                <w:rFonts w:ascii="Cambria Math" w:hAnsi="Cambria Math"/>
              </w:rPr>
            </m:ctrlPr>
          </m:sSubPr>
          <m:e>
            <m:r>
              <w:rPr>
                <w:rFonts w:ascii="Cambria Math" w:hAnsi="Cambria Math" w:hint="eastAsia"/>
              </w:rPr>
              <m:t>log</m:t>
            </m:r>
          </m:e>
          <m:sub>
            <m:r>
              <w:rPr>
                <w:rFonts w:ascii="Cambria Math" w:hAnsi="Cambria Math"/>
              </w:rPr>
              <m:t>10</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org</m:t>
                </m:r>
              </m:sub>
              <m:sup>
                <m:r>
                  <w:rPr>
                    <w:rFonts w:ascii="Cambria Math" w:hAnsi="Cambria Math"/>
                  </w:rPr>
                  <m:t>r</m:t>
                </m:r>
              </m:sup>
            </m:sSubSup>
          </m:num>
          <m:den>
            <m:sSubSup>
              <m:sSubSupPr>
                <m:ctrlPr>
                  <w:rPr>
                    <w:rFonts w:ascii="Cambria Math" w:hAnsi="Cambria Math"/>
                  </w:rPr>
                </m:ctrlPr>
              </m:sSubSupPr>
              <m:e>
                <m:r>
                  <w:rPr>
                    <w:rFonts w:ascii="Cambria Math" w:hAnsi="Cambria Math"/>
                  </w:rPr>
                  <m:t>k</m:t>
                </m:r>
              </m:e>
              <m:sub>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r</m:t>
                </m:r>
              </m:sup>
            </m:sSubSup>
          </m:den>
        </m:f>
        <m:r>
          <w:rPr>
            <w:rFonts w:ascii="Cambria Math" w:hAnsi="Cambria Math"/>
          </w:rPr>
          <m:t>)</m:t>
        </m:r>
      </m:oMath>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t xml:space="preserve"> </w:t>
      </w:r>
      <w:r w:rsidR="00B06485">
        <w:rPr>
          <w:rFonts w:hint="eastAsia"/>
        </w:rPr>
        <w:t>（</w:t>
      </w:r>
      <w:r w:rsidR="00B06485">
        <w:t>1</w:t>
      </w:r>
      <w:r w:rsidR="00B06485">
        <w:t>）</w:t>
      </w:r>
    </w:p>
    <w:p w14:paraId="3C6FA78C" w14:textId="77777777" w:rsidR="00EF3563" w:rsidRDefault="00A948CF" w:rsidP="00EF3563">
      <w:pPr>
        <w:pStyle w:val="af"/>
      </w:pPr>
      <m:oMath>
        <m:r>
          <w:rPr>
            <w:rFonts w:ascii="Cambria Math" w:hAnsi="Cambria Math"/>
            <w:sz w:val="21"/>
            <w:szCs w:val="16"/>
          </w:rPr>
          <m:t>σ</m:t>
        </m:r>
        <m:r>
          <m:rPr>
            <m:sty m:val="p"/>
          </m:rPr>
          <w:rPr>
            <w:rFonts w:ascii="Cambria Math" w:hAnsi="Cambria Math"/>
            <w:sz w:val="21"/>
            <w:szCs w:val="16"/>
          </w:rPr>
          <m:t>&gt;1</m:t>
        </m:r>
      </m:oMath>
      <w:r w:rsidRPr="00AB699D">
        <w:t>表示在混合体系中的反应速率快于在水中的，</w:t>
      </w:r>
      <m:oMath>
        <m:r>
          <w:rPr>
            <w:rFonts w:ascii="Cambria Math" w:hAnsi="Cambria Math"/>
            <w:sz w:val="21"/>
            <w:szCs w:val="16"/>
          </w:rPr>
          <m:t>σ</m:t>
        </m:r>
        <m:r>
          <m:rPr>
            <m:sty m:val="p"/>
          </m:rPr>
          <w:rPr>
            <w:rFonts w:ascii="Cambria Math" w:hAnsi="Cambria Math"/>
            <w:sz w:val="21"/>
            <w:szCs w:val="16"/>
          </w:rPr>
          <m:t>&lt;1</m:t>
        </m:r>
      </m:oMath>
      <w:r w:rsidRPr="00AB699D">
        <w:t>表示小于在水中的。所有训练集和测试集的标签都定义为</w:t>
      </w:r>
      <m:oMath>
        <m:sSub>
          <m:sSubPr>
            <m:ctrlPr>
              <w:rPr>
                <w:rFonts w:ascii="Cambria Math" w:hAnsi="Cambria Math"/>
              </w:rPr>
            </m:ctrlPr>
          </m:sSubPr>
          <m:e>
            <m:r>
              <w:rPr>
                <w:rFonts w:ascii="Cambria Math" w:hAnsi="Cambria Math"/>
              </w:rPr>
              <m:t>σ</m:t>
            </m:r>
          </m:e>
          <m:sub>
            <m:r>
              <w:rPr>
                <w:rFonts w:ascii="Cambria Math" w:hAnsi="Cambria Math"/>
              </w:rPr>
              <m:t>exp</m:t>
            </m:r>
          </m:sub>
        </m:sSub>
      </m:oMath>
      <w:r w:rsidRPr="00AB699D">
        <w:t>来促进回归模型的训练。</w:t>
      </w:r>
    </w:p>
    <w:p w14:paraId="12DEF026" w14:textId="77400475" w:rsidR="00A948CF" w:rsidRPr="00EF3563" w:rsidRDefault="008E528B" w:rsidP="008E528B">
      <w:pPr>
        <w:pStyle w:val="2"/>
        <w:numPr>
          <w:ilvl w:val="0"/>
          <w:numId w:val="0"/>
        </w:numPr>
      </w:pPr>
      <w:r>
        <w:t xml:space="preserve">2.2 </w:t>
      </w:r>
      <w:r w:rsidR="00A948CF" w:rsidRPr="00EF3563">
        <w:rPr>
          <w:rFonts w:hint="eastAsia"/>
        </w:rPr>
        <w:t>使用从经典分子动力学中人工选择描述符的极限预测模型</w:t>
      </w:r>
    </w:p>
    <w:p w14:paraId="0DAF8CE4" w14:textId="67C8B82F" w:rsidR="00A948CF" w:rsidRPr="00AB699D" w:rsidRDefault="00A948CF" w:rsidP="00BD13C4">
      <w:pPr>
        <w:pStyle w:val="af"/>
        <w:ind w:firstLine="480"/>
      </w:pPr>
      <w:r w:rsidRPr="00AB699D">
        <w:t>在先前的工作中，我们表征了一个反应物分子在混合体系的分子动力学模拟，生成了</w:t>
      </w:r>
      <w:r w:rsidRPr="00AB699D">
        <w:t>76</w:t>
      </w:r>
      <w:r w:rsidRPr="00AB699D">
        <w:t>种反应物的</w:t>
      </w:r>
      <w:r w:rsidRPr="00AB699D">
        <w:t>205</w:t>
      </w:r>
      <w:r w:rsidR="00C04904">
        <w:t xml:space="preserve"> </w:t>
      </w:r>
      <w:r w:rsidRPr="00AB699D">
        <w:t>ns</w:t>
      </w:r>
      <w:r w:rsidRPr="00AB699D">
        <w:t>的模拟轨迹，这些轨迹被纳入了训练集。图</w:t>
      </w:r>
      <w:r w:rsidRPr="00AB699D">
        <w:t>2</w:t>
      </w:r>
      <w:r w:rsidR="003D168C">
        <w:t>-1</w:t>
      </w:r>
      <w:r w:rsidR="003D168C">
        <w:rPr>
          <w:rFonts w:hint="eastAsia"/>
        </w:rPr>
        <w:t>a</w:t>
      </w:r>
      <w:r w:rsidRPr="00AB699D">
        <w:t>说明了从这些分子动力学</w:t>
      </w:r>
      <w:r w:rsidR="00B06485">
        <w:t>（</w:t>
      </w:r>
      <w:r w:rsidR="00B06485">
        <w:t>MD</w:t>
      </w:r>
      <w:r w:rsidR="00B06485">
        <w:t>）</w:t>
      </w:r>
      <w:r w:rsidRPr="00AB699D">
        <w:t>模拟中提取描述符以预测实验动力学溶剂参数的一般方法。从每个分子动力学轨迹中，我们计算了三个在物理上有意义且由人选择的描述符，用于捕捉反应物的亲水性和溶剂相互作用：优先排斥系数</w:t>
      </w:r>
      <w:r w:rsidR="00B06485">
        <w:t>（</w:t>
      </w:r>
      <m:oMath>
        <m:r>
          <m:rPr>
            <m:sty m:val="p"/>
          </m:rPr>
          <w:rPr>
            <w:rFonts w:ascii="Cambria Math" w:hAnsi="Cambria Math"/>
          </w:rPr>
          <m:t>Γ</m:t>
        </m:r>
      </m:oMath>
      <w:r w:rsidR="00B06485">
        <w:t>）</w:t>
      </w:r>
      <w:r w:rsidRPr="00AB699D">
        <w:t xml:space="preserve">, </w:t>
      </w:r>
      <w:r w:rsidRPr="00AB699D">
        <w:t>这描述了在与反应</w:t>
      </w:r>
      <w:proofErr w:type="gramStart"/>
      <w:r w:rsidRPr="00AB699D">
        <w:t>物附近</w:t>
      </w:r>
      <w:proofErr w:type="gramEnd"/>
      <w:r w:rsidRPr="00AB699D">
        <w:t>的空间区域中水的局部富集程度的量化；反应物和水之间的氢键结合寿命</w:t>
      </w:r>
      <w:r w:rsidR="00B06485">
        <w:t>（</w:t>
      </w:r>
      <w:r w:rsidRPr="00BD13C4">
        <w:t>τ</w:t>
      </w:r>
      <w:r w:rsidR="00B06485">
        <w:t>）</w:t>
      </w:r>
      <w:r w:rsidRPr="00AB699D">
        <w:t>，这描述了通过附近水分子对假设的带电过渡态的稳定程度的量化；以及可访问的羟基分数</w:t>
      </w:r>
      <w:r w:rsidR="00B06485">
        <w:t>（</w:t>
      </w:r>
      <m:oMath>
        <m:r>
          <w:rPr>
            <w:rFonts w:ascii="Cambria Math" w:hAnsi="Cambria Math"/>
          </w:rPr>
          <m:t>δ</m:t>
        </m:r>
      </m:oMath>
      <w:r w:rsidR="00B06485">
        <w:t>）</w:t>
      </w:r>
      <w:r w:rsidRPr="00AB699D">
        <w:t>，通过将反应物的羟基组的可访问表面积</w:t>
      </w:r>
      <w:r w:rsidR="00B06485">
        <w:t>（</w:t>
      </w:r>
      <w:r w:rsidRPr="00AB699D">
        <w:t>ASA</w:t>
      </w:r>
      <w:r w:rsidRPr="00AB699D">
        <w:t>）除以整个分子的</w:t>
      </w:r>
      <w:r w:rsidRPr="00AB699D">
        <w:t>ASA</w:t>
      </w:r>
      <w:r w:rsidRPr="00AB699D">
        <w:t>来量化反应物的亲水性。描述符计算在引用</w:t>
      </w:r>
      <w:r w:rsidRPr="00AB699D">
        <w:t>.4</w:t>
      </w:r>
      <w:r w:rsidRPr="00AB699D">
        <w:t>中，描述符的值在表</w:t>
      </w:r>
      <w:r w:rsidRPr="00AB699D">
        <w:t>S.1</w:t>
      </w:r>
      <w:r w:rsidRPr="00AB699D">
        <w:t>中列出。</w:t>
      </w:r>
    </w:p>
    <w:p w14:paraId="22BCCB51" w14:textId="77777777" w:rsidR="00A948CF" w:rsidRPr="00AB699D" w:rsidRDefault="00A948CF" w:rsidP="00A948CF">
      <w:pPr>
        <w:ind w:firstLineChars="0" w:firstLine="420"/>
        <w:rPr>
          <w:color w:val="374151"/>
        </w:rPr>
      </w:pPr>
    </w:p>
    <w:p w14:paraId="3FD096A7" w14:textId="77777777" w:rsidR="00A948CF" w:rsidRPr="00AB699D" w:rsidRDefault="00A948CF" w:rsidP="00A948CF">
      <w:pPr>
        <w:ind w:firstLineChars="0" w:firstLine="420"/>
        <w:rPr>
          <w:color w:val="374151"/>
        </w:rPr>
      </w:pPr>
      <w:r w:rsidRPr="00AB699D">
        <w:rPr>
          <w:noProof/>
          <w:color w:val="374151"/>
        </w:rPr>
        <w:lastRenderedPageBreak/>
        <w:drawing>
          <wp:inline distT="0" distB="0" distL="0" distR="0" wp14:anchorId="1A836741" wp14:editId="3E1CEE72">
            <wp:extent cx="5759450" cy="3504565"/>
            <wp:effectExtent l="0" t="0" r="6350" b="635"/>
            <wp:docPr id="891878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78882" name=""/>
                    <pic:cNvPicPr/>
                  </pic:nvPicPr>
                  <pic:blipFill>
                    <a:blip r:embed="rId38"/>
                    <a:stretch>
                      <a:fillRect/>
                    </a:stretch>
                  </pic:blipFill>
                  <pic:spPr>
                    <a:xfrm>
                      <a:off x="0" y="0"/>
                      <a:ext cx="5759450" cy="3504565"/>
                    </a:xfrm>
                    <a:prstGeom prst="rect">
                      <a:avLst/>
                    </a:prstGeom>
                  </pic:spPr>
                </pic:pic>
              </a:graphicData>
            </a:graphic>
          </wp:inline>
        </w:drawing>
      </w:r>
    </w:p>
    <w:p w14:paraId="6381F839" w14:textId="77777777" w:rsidR="003D168C" w:rsidRDefault="00A948CF" w:rsidP="00A948CF">
      <w:pPr>
        <w:ind w:firstLineChars="0" w:firstLine="420"/>
        <w:jc w:val="center"/>
        <w:rPr>
          <w:b/>
          <w:bCs/>
          <w:color w:val="0D0D0D"/>
          <w:sz w:val="21"/>
          <w:szCs w:val="21"/>
          <w:shd w:val="clear" w:color="auto" w:fill="FFFFFF"/>
        </w:rPr>
      </w:pPr>
      <w:r w:rsidRPr="00555C2D">
        <w:rPr>
          <w:b/>
          <w:bCs/>
          <w:color w:val="374151"/>
          <w:sz w:val="21"/>
          <w:szCs w:val="21"/>
        </w:rPr>
        <w:t>图</w:t>
      </w:r>
      <w:r w:rsidRPr="00555C2D">
        <w:rPr>
          <w:b/>
          <w:bCs/>
          <w:color w:val="374151"/>
          <w:sz w:val="21"/>
          <w:szCs w:val="21"/>
        </w:rPr>
        <w:t>2</w:t>
      </w:r>
      <w:r w:rsidR="003D168C">
        <w:rPr>
          <w:b/>
          <w:bCs/>
          <w:color w:val="374151"/>
          <w:sz w:val="21"/>
          <w:szCs w:val="21"/>
        </w:rPr>
        <w:t>-</w:t>
      </w:r>
      <w:r w:rsidR="00C04904">
        <w:rPr>
          <w:b/>
          <w:bCs/>
          <w:color w:val="374151"/>
          <w:sz w:val="21"/>
          <w:szCs w:val="21"/>
        </w:rPr>
        <w:t>1</w:t>
      </w:r>
      <w:r w:rsidRPr="00555C2D">
        <w:rPr>
          <w:b/>
          <w:bCs/>
          <w:color w:val="374151"/>
          <w:sz w:val="21"/>
          <w:szCs w:val="21"/>
        </w:rPr>
        <w:t xml:space="preserve"> </w:t>
      </w:r>
      <w:r w:rsidRPr="00555C2D">
        <w:rPr>
          <w:b/>
          <w:bCs/>
          <w:color w:val="0D0D0D"/>
          <w:sz w:val="21"/>
          <w:szCs w:val="21"/>
          <w:shd w:val="clear" w:color="auto" w:fill="FFFFFF"/>
        </w:rPr>
        <w:t>人为选择的多描述符模型评估。</w:t>
      </w:r>
    </w:p>
    <w:p w14:paraId="41635929" w14:textId="77777777" w:rsidR="003D168C" w:rsidRDefault="00B06485" w:rsidP="00A948CF">
      <w:pPr>
        <w:ind w:firstLineChars="0" w:firstLine="420"/>
        <w:jc w:val="center"/>
        <w:rPr>
          <w:b/>
          <w:bCs/>
          <w:color w:val="0D0D0D"/>
          <w:sz w:val="21"/>
          <w:szCs w:val="21"/>
          <w:shd w:val="clear" w:color="auto" w:fill="FFFFFF"/>
        </w:rPr>
      </w:pPr>
      <w:r>
        <w:rPr>
          <w:b/>
          <w:bCs/>
          <w:color w:val="0D0D0D"/>
          <w:sz w:val="21"/>
          <w:szCs w:val="21"/>
          <w:shd w:val="clear" w:color="auto" w:fill="FFFFFF"/>
        </w:rPr>
        <w:t>（</w:t>
      </w:r>
      <w:r w:rsidR="00A948CF" w:rsidRPr="00555C2D">
        <w:rPr>
          <w:b/>
          <w:bCs/>
          <w:color w:val="0D0D0D"/>
          <w:sz w:val="21"/>
          <w:szCs w:val="21"/>
          <w:shd w:val="clear" w:color="auto" w:fill="FFFFFF"/>
        </w:rPr>
        <w:t>a</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将分子动力学</w:t>
      </w:r>
      <w:r>
        <w:rPr>
          <w:rFonts w:hint="eastAsia"/>
          <w:b/>
          <w:bCs/>
          <w:color w:val="0D0D0D"/>
          <w:sz w:val="21"/>
          <w:szCs w:val="21"/>
          <w:shd w:val="clear" w:color="auto" w:fill="FFFFFF"/>
        </w:rPr>
        <w:t>（</w:t>
      </w:r>
      <w:r w:rsidR="00A948CF" w:rsidRPr="00555C2D">
        <w:rPr>
          <w:b/>
          <w:bCs/>
          <w:color w:val="0D0D0D"/>
          <w:sz w:val="21"/>
          <w:szCs w:val="21"/>
          <w:shd w:val="clear" w:color="auto" w:fill="FFFFFF"/>
        </w:rPr>
        <w:t>MD</w:t>
      </w:r>
      <w:r>
        <w:rPr>
          <w:rFonts w:hint="eastAsia"/>
          <w:b/>
          <w:bCs/>
          <w:color w:val="0D0D0D"/>
          <w:sz w:val="21"/>
          <w:szCs w:val="21"/>
          <w:shd w:val="clear" w:color="auto" w:fill="FFFFFF"/>
        </w:rPr>
        <w:t>）</w:t>
      </w:r>
      <w:r w:rsidR="00A948CF" w:rsidRPr="00555C2D">
        <w:rPr>
          <w:b/>
          <w:bCs/>
          <w:color w:val="0D0D0D"/>
          <w:sz w:val="21"/>
          <w:szCs w:val="21"/>
          <w:shd w:val="clear" w:color="auto" w:fill="FFFFFF"/>
        </w:rPr>
        <w:t>模拟的特征与实验性动力学溶剂参数</w:t>
      </w:r>
      <w:r>
        <w:rPr>
          <w:rFonts w:hint="eastAsia"/>
          <w:b/>
          <w:bCs/>
          <w:color w:val="0D0D0D"/>
          <w:sz w:val="21"/>
          <w:szCs w:val="21"/>
          <w:shd w:val="clear" w:color="auto" w:fill="FFFFFF"/>
        </w:rPr>
        <w:t>（</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Pr>
          <w:rFonts w:hint="eastAsia"/>
          <w:b/>
          <w:bCs/>
          <w:color w:val="0D0D0D"/>
          <w:sz w:val="21"/>
          <w:szCs w:val="21"/>
          <w:shd w:val="clear" w:color="auto" w:fill="FFFFFF"/>
        </w:rPr>
        <w:t>）</w:t>
      </w:r>
      <w:r w:rsidR="00A948CF" w:rsidRPr="00555C2D">
        <w:rPr>
          <w:b/>
          <w:bCs/>
          <w:color w:val="0D0D0D"/>
          <w:sz w:val="21"/>
          <w:szCs w:val="21"/>
          <w:shd w:val="clear" w:color="auto" w:fill="FFFFFF"/>
        </w:rPr>
        <w:t>相关的一般方法。模拟配置以木糖醇</w:t>
      </w:r>
      <w:r>
        <w:rPr>
          <w:rFonts w:hint="eastAsia"/>
          <w:b/>
          <w:bCs/>
          <w:color w:val="0D0D0D"/>
          <w:sz w:val="21"/>
          <w:szCs w:val="21"/>
          <w:shd w:val="clear" w:color="auto" w:fill="FFFFFF"/>
        </w:rPr>
        <w:t>（</w:t>
      </w:r>
      <w:r w:rsidR="00A948CF" w:rsidRPr="00555C2D">
        <w:rPr>
          <w:b/>
          <w:bCs/>
          <w:color w:val="0D0D0D"/>
          <w:sz w:val="21"/>
          <w:szCs w:val="21"/>
          <w:shd w:val="clear" w:color="auto" w:fill="FFFFFF"/>
        </w:rPr>
        <w:t>XYL</w:t>
      </w:r>
      <w:r>
        <w:rPr>
          <w:rFonts w:hint="eastAsia"/>
          <w:b/>
          <w:bCs/>
          <w:color w:val="0D0D0D"/>
          <w:sz w:val="21"/>
          <w:szCs w:val="21"/>
          <w:shd w:val="clear" w:color="auto" w:fill="FFFFFF"/>
        </w:rPr>
        <w:t>）</w:t>
      </w:r>
      <w:r w:rsidR="00A948CF" w:rsidRPr="00555C2D">
        <w:rPr>
          <w:b/>
          <w:bCs/>
          <w:color w:val="0D0D0D"/>
          <w:sz w:val="21"/>
          <w:szCs w:val="21"/>
          <w:shd w:val="clear" w:color="auto" w:fill="FFFFFF"/>
        </w:rPr>
        <w:t>在</w:t>
      </w:r>
      <w:r w:rsidR="00A948CF" w:rsidRPr="00555C2D">
        <w:rPr>
          <w:b/>
          <w:bCs/>
          <w:color w:val="0D0D0D"/>
          <w:sz w:val="21"/>
          <w:szCs w:val="21"/>
          <w:shd w:val="clear" w:color="auto" w:fill="FFFFFF"/>
        </w:rPr>
        <w:t xml:space="preserve">90 </w:t>
      </w:r>
      <w:proofErr w:type="spellStart"/>
      <w:r w:rsidR="00A948CF" w:rsidRPr="00555C2D">
        <w:rPr>
          <w:b/>
          <w:bCs/>
          <w:color w:val="0D0D0D"/>
          <w:sz w:val="21"/>
          <w:szCs w:val="21"/>
          <w:shd w:val="clear" w:color="auto" w:fill="FFFFFF"/>
        </w:rPr>
        <w:t>wt</w:t>
      </w:r>
      <w:proofErr w:type="spellEnd"/>
      <w:r w:rsidR="00A948CF" w:rsidRPr="00555C2D">
        <w:rPr>
          <w:b/>
          <w:bCs/>
          <w:color w:val="0D0D0D"/>
          <w:sz w:val="21"/>
          <w:szCs w:val="21"/>
          <w:shd w:val="clear" w:color="auto" w:fill="FFFFFF"/>
        </w:rPr>
        <w:t>％</w:t>
      </w:r>
      <w:r w:rsidR="00BD13C4">
        <w:rPr>
          <w:b/>
          <w:bCs/>
          <w:color w:val="0D0D0D"/>
          <w:sz w:val="21"/>
          <w:szCs w:val="21"/>
          <w:shd w:val="clear" w:color="auto" w:fill="FFFFFF"/>
        </w:rPr>
        <w:t xml:space="preserve"> 1,4-</w:t>
      </w:r>
      <w:r w:rsidR="00BD13C4">
        <w:rPr>
          <w:b/>
          <w:bCs/>
          <w:color w:val="0D0D0D"/>
          <w:sz w:val="21"/>
          <w:szCs w:val="21"/>
          <w:shd w:val="clear" w:color="auto" w:fill="FFFFFF"/>
        </w:rPr>
        <w:t>二氧六环</w:t>
      </w:r>
      <w:r>
        <w:rPr>
          <w:rFonts w:hint="eastAsia"/>
          <w:b/>
          <w:bCs/>
          <w:color w:val="0D0D0D"/>
          <w:sz w:val="21"/>
          <w:szCs w:val="21"/>
          <w:shd w:val="clear" w:color="auto" w:fill="FFFFFF"/>
        </w:rPr>
        <w:t>（</w:t>
      </w:r>
      <w:r w:rsidR="00A948CF" w:rsidRPr="00555C2D">
        <w:rPr>
          <w:b/>
          <w:bCs/>
          <w:color w:val="0D0D0D"/>
          <w:sz w:val="21"/>
          <w:szCs w:val="21"/>
          <w:shd w:val="clear" w:color="auto" w:fill="FFFFFF"/>
        </w:rPr>
        <w:t>DIO</w:t>
      </w:r>
      <w:r>
        <w:rPr>
          <w:rFonts w:hint="eastAsia"/>
          <w:b/>
          <w:bCs/>
          <w:color w:val="0D0D0D"/>
          <w:sz w:val="21"/>
          <w:szCs w:val="21"/>
          <w:shd w:val="clear" w:color="auto" w:fill="FFFFFF"/>
        </w:rPr>
        <w:t>）</w:t>
      </w:r>
      <w:r w:rsidR="00A948CF" w:rsidRPr="00555C2D">
        <w:rPr>
          <w:b/>
          <w:bCs/>
          <w:color w:val="0D0D0D"/>
          <w:sz w:val="21"/>
          <w:szCs w:val="21"/>
          <w:shd w:val="clear" w:color="auto" w:fill="FFFFFF"/>
        </w:rPr>
        <w:t>中为例。</w:t>
      </w:r>
    </w:p>
    <w:p w14:paraId="5B7E8DB0" w14:textId="77777777" w:rsidR="003D168C" w:rsidRDefault="00B06485" w:rsidP="00A948CF">
      <w:pPr>
        <w:ind w:firstLineChars="0" w:firstLine="420"/>
        <w:jc w:val="center"/>
        <w:rPr>
          <w:b/>
          <w:bCs/>
          <w:color w:val="0D0D0D"/>
          <w:sz w:val="21"/>
          <w:szCs w:val="21"/>
          <w:shd w:val="clear" w:color="auto" w:fill="FFFFFF"/>
        </w:rPr>
      </w:pPr>
      <w:r>
        <w:rPr>
          <w:b/>
          <w:bCs/>
          <w:color w:val="0D0D0D"/>
          <w:sz w:val="21"/>
          <w:szCs w:val="21"/>
          <w:shd w:val="clear" w:color="auto" w:fill="FFFFFF"/>
        </w:rPr>
        <w:t>（</w:t>
      </w:r>
      <w:r w:rsidR="00D60988">
        <w:rPr>
          <w:b/>
          <w:bCs/>
          <w:color w:val="0D0D0D"/>
          <w:sz w:val="21"/>
          <w:szCs w:val="21"/>
          <w:shd w:val="clear" w:color="auto" w:fill="FFFFFF"/>
        </w:rPr>
        <w:t>b</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示意图说明用于训练和验证模型的</w:t>
      </w:r>
      <w:r w:rsidR="00A948CF" w:rsidRPr="00555C2D">
        <w:rPr>
          <w:b/>
          <w:bCs/>
          <w:color w:val="0D0D0D"/>
          <w:sz w:val="21"/>
          <w:szCs w:val="21"/>
          <w:shd w:val="clear" w:color="auto" w:fill="FFFFFF"/>
        </w:rPr>
        <w:t>5</w:t>
      </w:r>
      <w:r w:rsidR="00A948CF" w:rsidRPr="00555C2D">
        <w:rPr>
          <w:b/>
          <w:bCs/>
          <w:color w:val="0D0D0D"/>
          <w:sz w:val="21"/>
          <w:szCs w:val="21"/>
          <w:shd w:val="clear" w:color="auto" w:fill="FFFFFF"/>
        </w:rPr>
        <w:t>倍交叉验证过程</w:t>
      </w:r>
      <w:r w:rsidR="00D60988">
        <w:rPr>
          <w:rFonts w:hint="eastAsia"/>
          <w:b/>
          <w:bCs/>
          <w:color w:val="0D0D0D"/>
          <w:sz w:val="21"/>
          <w:szCs w:val="21"/>
          <w:shd w:val="clear" w:color="auto" w:fill="FFFFFF"/>
        </w:rPr>
        <w:t>。</w:t>
      </w:r>
    </w:p>
    <w:p w14:paraId="17D3AAAA" w14:textId="77777777" w:rsidR="003D168C" w:rsidRDefault="00B06485" w:rsidP="00A948CF">
      <w:pPr>
        <w:ind w:firstLineChars="0" w:firstLine="420"/>
        <w:jc w:val="center"/>
        <w:rPr>
          <w:b/>
          <w:bCs/>
          <w:color w:val="0D0D0D"/>
          <w:sz w:val="21"/>
          <w:szCs w:val="21"/>
          <w:shd w:val="clear" w:color="auto" w:fill="FFFFFF"/>
        </w:rPr>
      </w:pPr>
      <w:r>
        <w:rPr>
          <w:rFonts w:hint="eastAsia"/>
          <w:b/>
          <w:bCs/>
          <w:color w:val="0D0D0D"/>
          <w:sz w:val="21"/>
          <w:szCs w:val="21"/>
          <w:shd w:val="clear" w:color="auto" w:fill="FFFFFF"/>
        </w:rPr>
        <w:t>（</w:t>
      </w:r>
      <w:r w:rsidR="00D60988">
        <w:rPr>
          <w:b/>
          <w:bCs/>
          <w:color w:val="0D0D0D"/>
          <w:sz w:val="21"/>
          <w:szCs w:val="21"/>
          <w:shd w:val="clear" w:color="auto" w:fill="FFFFFF"/>
        </w:rPr>
        <w:t>c</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预测</w:t>
      </w:r>
      <w:r>
        <w:rPr>
          <w:rFonts w:hint="eastAsia"/>
          <w:b/>
          <w:bCs/>
          <w:color w:val="0D0D0D"/>
          <w:sz w:val="21"/>
          <w:szCs w:val="21"/>
          <w:shd w:val="clear" w:color="auto" w:fill="FFFFFF"/>
        </w:rPr>
        <w:t>（</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Pr>
          <w:rFonts w:hint="eastAsia"/>
          <w:b/>
          <w:bCs/>
          <w:color w:val="0D0D0D"/>
          <w:sz w:val="21"/>
          <w:szCs w:val="21"/>
          <w:shd w:val="clear" w:color="auto" w:fill="FFFFFF"/>
        </w:rPr>
        <w:t>）</w:t>
      </w:r>
      <w:r w:rsidR="00A948CF" w:rsidRPr="00555C2D">
        <w:rPr>
          <w:b/>
          <w:bCs/>
          <w:color w:val="0D0D0D"/>
          <w:sz w:val="21"/>
          <w:szCs w:val="21"/>
          <w:shd w:val="clear" w:color="auto" w:fill="FFFFFF"/>
        </w:rPr>
        <w:t>和实验</w:t>
      </w:r>
      <w:r>
        <w:rPr>
          <w:rFonts w:hint="eastAsia"/>
          <w:b/>
          <w:bCs/>
          <w:color w:val="0D0D0D"/>
          <w:sz w:val="21"/>
          <w:szCs w:val="21"/>
          <w:shd w:val="clear" w:color="auto" w:fill="FFFFFF"/>
        </w:rPr>
        <w:t>（</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Pr>
          <w:rFonts w:hint="eastAsia"/>
          <w:b/>
          <w:bCs/>
          <w:color w:val="0D0D0D"/>
          <w:sz w:val="21"/>
          <w:szCs w:val="21"/>
          <w:shd w:val="clear" w:color="auto" w:fill="FFFFFF"/>
        </w:rPr>
        <w:t>）</w:t>
      </w:r>
      <w:r w:rsidR="00A948CF" w:rsidRPr="00555C2D">
        <w:rPr>
          <w:b/>
          <w:bCs/>
          <w:color w:val="0D0D0D"/>
          <w:sz w:val="21"/>
          <w:szCs w:val="21"/>
          <w:shd w:val="clear" w:color="auto" w:fill="FFFFFF"/>
        </w:rPr>
        <w:t>动力学溶剂参数之间的平行图，用于多描述符线性模型。图中显示了</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00A948CF" w:rsidRPr="00555C2D">
        <w:rPr>
          <w:b/>
          <w:bCs/>
          <w:color w:val="0D0D0D"/>
          <w:sz w:val="21"/>
          <w:szCs w:val="21"/>
          <w:shd w:val="clear" w:color="auto" w:fill="FFFFFF"/>
        </w:rPr>
        <w:t>和</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sidR="00A948CF" w:rsidRPr="00555C2D">
        <w:rPr>
          <w:b/>
          <w:bCs/>
          <w:color w:val="0D0D0D"/>
          <w:sz w:val="21"/>
          <w:szCs w:val="21"/>
          <w:shd w:val="clear" w:color="auto" w:fill="FFFFFF"/>
        </w:rPr>
        <w:t>值之间的最佳拟合斜率和均方根误差</w:t>
      </w:r>
      <w:r>
        <w:rPr>
          <w:b/>
          <w:bCs/>
          <w:color w:val="0D0D0D"/>
          <w:sz w:val="21"/>
          <w:szCs w:val="21"/>
          <w:shd w:val="clear" w:color="auto" w:fill="FFFFFF"/>
        </w:rPr>
        <w:t>（</w:t>
      </w:r>
      <w:r w:rsidR="00D60988">
        <w:rPr>
          <w:b/>
          <w:bCs/>
          <w:color w:val="0D0D0D"/>
          <w:sz w:val="21"/>
          <w:szCs w:val="21"/>
          <w:shd w:val="clear" w:color="auto" w:fill="FFFFFF"/>
        </w:rPr>
        <w:t>RMSE</w:t>
      </w:r>
      <w:r>
        <w:rPr>
          <w:b/>
          <w:bCs/>
          <w:color w:val="0D0D0D"/>
          <w:sz w:val="21"/>
          <w:szCs w:val="21"/>
          <w:shd w:val="clear" w:color="auto" w:fill="FFFFFF"/>
        </w:rPr>
        <w:t>）</w:t>
      </w:r>
      <w:r w:rsidR="00A948CF" w:rsidRPr="00555C2D">
        <w:rPr>
          <w:b/>
          <w:bCs/>
          <w:color w:val="0D0D0D"/>
          <w:sz w:val="21"/>
          <w:szCs w:val="21"/>
          <w:shd w:val="clear" w:color="auto" w:fill="FFFFFF"/>
        </w:rPr>
        <w:t>。实线表示完美相关性</w:t>
      </w:r>
      <w:r>
        <w:rPr>
          <w:rFonts w:hint="eastAsia"/>
          <w:b/>
          <w:bCs/>
          <w:color w:val="0D0D0D"/>
          <w:sz w:val="21"/>
          <w:szCs w:val="21"/>
          <w:shd w:val="clear" w:color="auto" w:fill="FFFFFF"/>
        </w:rPr>
        <w:t>（</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00A948CF" w:rsidRPr="00555C2D">
        <w:rPr>
          <w:color w:val="0D0D0D"/>
          <w:sz w:val="21"/>
          <w:szCs w:val="21"/>
          <w:shd w:val="clear" w:color="auto" w:fill="FFFFFF"/>
        </w:rPr>
        <w:t>=</w:t>
      </w:r>
      <w:r w:rsidR="00A948CF" w:rsidRPr="00555C2D">
        <w:rPr>
          <w:b/>
          <w:bCs/>
          <w:color w:val="0D0D0D"/>
          <w:sz w:val="21"/>
          <w:szCs w:val="21"/>
          <w:shd w:val="clear" w:color="auto" w:fill="FFFFFF"/>
        </w:rPr>
        <w:t xml:space="preserve"> 1⁄4 </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Pr>
          <w:b/>
          <w:bCs/>
          <w:color w:val="0D0D0D"/>
          <w:sz w:val="21"/>
          <w:szCs w:val="21"/>
          <w:shd w:val="clear" w:color="auto" w:fill="FFFFFF"/>
        </w:rPr>
        <w:t>）</w:t>
      </w:r>
      <w:r w:rsidR="00A948CF" w:rsidRPr="00555C2D">
        <w:rPr>
          <w:b/>
          <w:bCs/>
          <w:color w:val="0D0D0D"/>
          <w:sz w:val="21"/>
          <w:szCs w:val="21"/>
          <w:shd w:val="clear" w:color="auto" w:fill="FFFFFF"/>
        </w:rPr>
        <w:t>，虚线表示近似实验误差，虚线灰线在</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sidR="00A948CF" w:rsidRPr="00555C2D">
        <w:rPr>
          <w:b/>
          <w:bCs/>
          <w:color w:val="0D0D0D"/>
          <w:sz w:val="21"/>
          <w:szCs w:val="21"/>
          <w:shd w:val="clear" w:color="auto" w:fill="FFFFFF"/>
        </w:rPr>
        <w:t xml:space="preserve"> 1⁄4 </w:t>
      </w:r>
      <w:r w:rsidR="00A948CF" w:rsidRPr="00555C2D">
        <w:rPr>
          <w:b/>
          <w:bCs/>
          <w:color w:val="0D0D0D"/>
          <w:sz w:val="21"/>
          <w:szCs w:val="21"/>
          <w:shd w:val="clear" w:color="auto" w:fill="FFFFFF"/>
        </w:rPr>
        <w:t>和</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00A948CF" w:rsidRPr="00555C2D">
        <w:rPr>
          <w:b/>
          <w:bCs/>
          <w:color w:val="0D0D0D"/>
          <w:sz w:val="21"/>
          <w:szCs w:val="21"/>
          <w:shd w:val="clear" w:color="auto" w:fill="FFFFFF"/>
        </w:rPr>
        <w:t xml:space="preserve"> 1⁄4 </w:t>
      </w:r>
      <w:r w:rsidR="00A948CF" w:rsidRPr="00555C2D">
        <w:rPr>
          <w:b/>
          <w:bCs/>
          <w:color w:val="0D0D0D"/>
          <w:sz w:val="21"/>
          <w:szCs w:val="21"/>
          <w:shd w:val="clear" w:color="auto" w:fill="FFFFFF"/>
        </w:rPr>
        <w:t>处绘制，作为参考。</w:t>
      </w:r>
    </w:p>
    <w:p w14:paraId="40304F4C" w14:textId="3C5582DD" w:rsidR="00A948CF" w:rsidRPr="00555C2D" w:rsidRDefault="00B06485" w:rsidP="00A948CF">
      <w:pPr>
        <w:ind w:firstLineChars="0" w:firstLine="420"/>
        <w:jc w:val="center"/>
        <w:rPr>
          <w:b/>
          <w:bCs/>
          <w:color w:val="374151"/>
          <w:sz w:val="21"/>
          <w:szCs w:val="21"/>
        </w:rPr>
      </w:pPr>
      <w:r>
        <w:rPr>
          <w:b/>
          <w:bCs/>
          <w:color w:val="0D0D0D"/>
          <w:sz w:val="21"/>
          <w:szCs w:val="21"/>
          <w:shd w:val="clear" w:color="auto" w:fill="FFFFFF"/>
        </w:rPr>
        <w:t>（</w:t>
      </w:r>
      <w:r w:rsidR="00D60988">
        <w:rPr>
          <w:b/>
          <w:bCs/>
          <w:color w:val="0D0D0D"/>
          <w:sz w:val="21"/>
          <w:szCs w:val="21"/>
          <w:shd w:val="clear" w:color="auto" w:fill="FFFFFF"/>
        </w:rPr>
        <w:t>d</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对于非线性全连接神经网络模型的</w:t>
      </w:r>
      <w:r w:rsidR="003D168C">
        <w:rPr>
          <w:rFonts w:hint="eastAsia"/>
          <w:b/>
          <w:bCs/>
          <w:color w:val="0D0D0D"/>
          <w:sz w:val="21"/>
          <w:szCs w:val="21"/>
          <w:shd w:val="clear" w:color="auto" w:fill="FFFFFF"/>
        </w:rPr>
        <w:t>关系</w:t>
      </w:r>
      <w:r w:rsidR="00A948CF" w:rsidRPr="00555C2D">
        <w:rPr>
          <w:b/>
          <w:bCs/>
          <w:color w:val="0D0D0D"/>
          <w:sz w:val="21"/>
          <w:szCs w:val="21"/>
          <w:shd w:val="clear" w:color="auto" w:fill="FFFFFF"/>
        </w:rPr>
        <w:t>图。</w:t>
      </w:r>
    </w:p>
    <w:p w14:paraId="185EED28" w14:textId="21D91B5D" w:rsidR="00A948CF" w:rsidRPr="00AB699D" w:rsidRDefault="00A948CF" w:rsidP="00BD13C4">
      <w:pPr>
        <w:pStyle w:val="af"/>
        <w:ind w:firstLine="480"/>
      </w:pPr>
      <w:r w:rsidRPr="00AB699D">
        <w:t>描述符的值被用在作为线性回归的输入</w:t>
      </w:r>
      <w:r w:rsidR="00B06485">
        <w:rPr>
          <w:rFonts w:hint="eastAsia"/>
        </w:rPr>
        <w:t>（</w:t>
      </w:r>
      <w:r w:rsidR="00D60988">
        <w:rPr>
          <w:rFonts w:hint="eastAsia"/>
        </w:rPr>
        <w:t>如式</w:t>
      </w:r>
      <w:r w:rsidRPr="00AB699D">
        <w:t>2</w:t>
      </w:r>
      <w:r w:rsidRPr="00AB699D">
        <w:t>），来预测溶质动力学参数</w:t>
      </w:r>
      <w:r w:rsidR="00B06485">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00B06485">
        <w:rPr>
          <w:rFonts w:hint="eastAsia"/>
        </w:rPr>
        <w:t>）</w:t>
      </w:r>
      <w:r w:rsidRPr="00AB699D">
        <w:t>：</w:t>
      </w:r>
    </w:p>
    <w:p w14:paraId="0CBCC325" w14:textId="606DD427" w:rsidR="00A948CF" w:rsidRPr="00BD13C4" w:rsidRDefault="00000000" w:rsidP="00BD13C4">
      <w:pPr>
        <w:pStyle w:val="af"/>
        <w:ind w:firstLine="480"/>
      </w:pPr>
      <m:oMath>
        <m:sSub>
          <m:sSubPr>
            <m:ctrlPr>
              <w:rPr>
                <w:rFonts w:ascii="Cambria Math" w:hAnsi="Cambria Math"/>
                <w:i/>
                <w:iCs/>
              </w:rPr>
            </m:ctrlPr>
          </m:sSubPr>
          <m:e>
            <m:r>
              <w:rPr>
                <w:rFonts w:ascii="Cambria Math" w:hAnsi="Cambria Math"/>
              </w:rPr>
              <m:t>σ</m:t>
            </m:r>
          </m:e>
          <m:sub>
            <m:r>
              <w:rPr>
                <w:rFonts w:ascii="Cambria Math" w:hAnsi="Cambria Math"/>
              </w:rPr>
              <m:t>pred</m:t>
            </m:r>
          </m:sub>
        </m:sSub>
        <m:r>
          <w:rPr>
            <w:rFonts w:ascii="Cambria Math" w:hAnsi="Cambria Math"/>
          </w:rPr>
          <m:t>=A+B</m:t>
        </m:r>
        <m:d>
          <m:dPr>
            <m:begChr m:val="（"/>
            <m:endChr m:val="）"/>
            <m:ctrlPr>
              <w:rPr>
                <w:rFonts w:ascii="Cambria Math" w:hAnsi="Cambria Math"/>
                <w:i/>
                <w:iCs/>
              </w:rPr>
            </m:ctrlPr>
          </m:dPr>
          <m:e>
            <m:r>
              <w:rPr>
                <w:rFonts w:ascii="Cambria Math" w:hAnsi="Cambria Math"/>
              </w:rPr>
              <m:t>Γ</m:t>
            </m:r>
          </m:e>
        </m:d>
        <m:r>
          <w:rPr>
            <w:rFonts w:ascii="Cambria Math" w:hAnsi="Cambria Math"/>
          </w:rPr>
          <m:t>+C</m:t>
        </m:r>
        <m:d>
          <m:dPr>
            <m:begChr m:val="（"/>
            <m:endChr m:val="）"/>
            <m:ctrlPr>
              <w:rPr>
                <w:rFonts w:ascii="Cambria Math" w:hAnsi="Cambria Math"/>
                <w:i/>
                <w:iCs/>
              </w:rPr>
            </m:ctrlPr>
          </m:dPr>
          <m:e>
            <m:r>
              <w:rPr>
                <w:rFonts w:ascii="Cambria Math" w:hAnsi="Cambria Math"/>
              </w:rPr>
              <m:t>τ</m:t>
            </m:r>
          </m:e>
        </m:d>
        <m:r>
          <w:rPr>
            <w:rFonts w:ascii="Cambria Math" w:hAnsi="Cambria Math"/>
          </w:rPr>
          <m:t>+D</m:t>
        </m:r>
        <m:d>
          <m:dPr>
            <m:begChr m:val="（"/>
            <m:endChr m:val="）"/>
            <m:ctrlPr>
              <w:rPr>
                <w:rFonts w:ascii="Cambria Math" w:hAnsi="Cambria Math"/>
                <w:i/>
                <w:iCs/>
              </w:rPr>
            </m:ctrlPr>
          </m:dPr>
          <m:e>
            <m:r>
              <w:rPr>
                <w:rFonts w:ascii="Cambria Math" w:hAnsi="Cambria Math"/>
              </w:rPr>
              <m:t>δ</m:t>
            </m:r>
          </m:e>
        </m:d>
      </m:oMath>
      <w:r w:rsidR="00A948CF" w:rsidRPr="00BD13C4">
        <w:t xml:space="preserve"> </w:t>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B06485">
        <w:t>（</w:t>
      </w:r>
      <w:r w:rsidR="00A948CF" w:rsidRPr="00BD13C4">
        <w:t>2</w:t>
      </w:r>
      <w:r w:rsidR="00B06485">
        <w:t>）</w:t>
      </w:r>
    </w:p>
    <w:p w14:paraId="40970AFA" w14:textId="4D5B3428" w:rsidR="00A948CF" w:rsidRPr="00AB699D" w:rsidRDefault="00A948CF" w:rsidP="00BD13C4">
      <w:pPr>
        <w:pStyle w:val="af"/>
        <w:ind w:firstLine="480"/>
      </w:pPr>
      <w:r w:rsidRPr="00AB699D">
        <w:t>A</w:t>
      </w:r>
      <w:r w:rsidRPr="00AB699D">
        <w:t>、</w:t>
      </w:r>
      <w:r w:rsidRPr="00AB699D">
        <w:t>B</w:t>
      </w:r>
      <w:r w:rsidRPr="00AB699D">
        <w:t>、</w:t>
      </w:r>
      <w:r w:rsidRPr="00AB699D">
        <w:t xml:space="preserve">C </w:t>
      </w:r>
      <w:r w:rsidRPr="00AB699D">
        <w:t>和</w:t>
      </w:r>
      <w:r w:rsidRPr="00AB699D">
        <w:t xml:space="preserve"> D </w:t>
      </w:r>
      <w:r w:rsidRPr="00AB699D">
        <w:t>是回归系数，</w:t>
      </w:r>
      <w:r w:rsidR="00C04904">
        <w:rPr>
          <w:rFonts w:hint="eastAsia"/>
        </w:rPr>
        <w:t>三个参数</w:t>
      </w:r>
      <w:proofErr w:type="gramStart"/>
      <w:r w:rsidR="00C04904">
        <w:rPr>
          <w:rFonts w:hint="eastAsia"/>
        </w:rPr>
        <w:t>均</w:t>
      </w:r>
      <w:r w:rsidRPr="00AB699D">
        <w:t>重新</w:t>
      </w:r>
      <w:proofErr w:type="gramEnd"/>
      <w:r w:rsidRPr="00AB699D">
        <w:t>缩放在</w:t>
      </w:r>
      <w:r w:rsidRPr="00AB699D">
        <w:t xml:space="preserve"> 0 </w:t>
      </w:r>
      <w:r w:rsidRPr="00AB699D">
        <w:t>到</w:t>
      </w:r>
      <w:r w:rsidRPr="00AB699D">
        <w:t xml:space="preserve"> 1 </w:t>
      </w:r>
      <w:r w:rsidRPr="00AB699D">
        <w:t>之间。图</w:t>
      </w:r>
      <w:r w:rsidRPr="00AB699D">
        <w:t>2</w:t>
      </w:r>
      <w:r w:rsidR="003D168C">
        <w:t>-1</w:t>
      </w:r>
      <w:r w:rsidRPr="00AB699D">
        <w:t>b</w:t>
      </w:r>
      <w:r w:rsidRPr="00AB699D">
        <w:t>说明了用于评估线性模型以及本工作中描述的所有后续模型是否能够推广到未包含在训练数据中的新的反应物</w:t>
      </w:r>
      <w:r w:rsidRPr="00AB699D">
        <w:t>-</w:t>
      </w:r>
      <w:r w:rsidRPr="00AB699D">
        <w:t>溶剂组合的</w:t>
      </w:r>
      <w:r w:rsidRPr="00AB699D">
        <w:t>1/5</w:t>
      </w:r>
      <w:r w:rsidRPr="00AB699D">
        <w:t>交叉验证过程。在这个过程中，训练集中的</w:t>
      </w:r>
      <w:r w:rsidRPr="00AB699D">
        <w:t xml:space="preserve"> 76 </w:t>
      </w:r>
      <w:proofErr w:type="gramStart"/>
      <w:r w:rsidRPr="00AB699D">
        <w:t>个</w:t>
      </w:r>
      <w:proofErr w:type="gramEnd"/>
      <w:r w:rsidRPr="00AB699D">
        <w:t>标签被随机分成五个折叠，每个折叠包含大约</w:t>
      </w:r>
      <w:r w:rsidRPr="00AB699D">
        <w:t xml:space="preserve"> 20% </w:t>
      </w:r>
      <w:r w:rsidRPr="00AB699D">
        <w:t>的标签。与五个折叠之一中的标签相关联的所有输入数据</w:t>
      </w:r>
      <w:r w:rsidR="00B06485">
        <w:t>（</w:t>
      </w:r>
      <w:r w:rsidRPr="00AB699D">
        <w:t>即描述符值）被用作验证集，与其余四个折叠中的标签相关联的输入数据被用于训练模型</w:t>
      </w:r>
      <w:r w:rsidR="00B06485">
        <w:t>（</w:t>
      </w:r>
      <w:r w:rsidRPr="00AB699D">
        <w:t>即回归系数被拟合），并为验证</w:t>
      </w:r>
      <w:proofErr w:type="gramStart"/>
      <w:r w:rsidRPr="00AB699D">
        <w:t>集计算</w:t>
      </w:r>
      <w:proofErr w:type="gramEnd"/>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的值。这个过程迭代了五次，确保每个训练集标签在验证集中出现一次。</w:t>
      </w:r>
    </w:p>
    <w:p w14:paraId="7D8CFCEC" w14:textId="51FA8AC8" w:rsidR="00A948CF" w:rsidRPr="00AB699D" w:rsidRDefault="00A948CF" w:rsidP="00BD13C4">
      <w:pPr>
        <w:pStyle w:val="af"/>
        <w:ind w:firstLine="480"/>
      </w:pPr>
      <w:r w:rsidRPr="00AB699D">
        <w:t>图</w:t>
      </w:r>
      <w:r w:rsidRPr="00AB699D">
        <w:t>2</w:t>
      </w:r>
      <w:r w:rsidR="003D168C">
        <w:t>-1</w:t>
      </w:r>
      <w:r w:rsidRPr="00AB699D">
        <w:t>c</w:t>
      </w:r>
      <w:r w:rsidRPr="00AB699D">
        <w:t>展示了线性回归模型的</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和</w:t>
      </w:r>
      <m:oMath>
        <m:sSub>
          <m:sSubPr>
            <m:ctrlPr>
              <w:rPr>
                <w:rFonts w:ascii="Cambria Math" w:hAnsi="Cambria Math"/>
              </w:rPr>
            </m:ctrlPr>
          </m:sSubPr>
          <m:e>
            <m:r>
              <w:rPr>
                <w:rFonts w:ascii="Cambria Math" w:hAnsi="Cambria Math"/>
              </w:rPr>
              <m:t>σ</m:t>
            </m:r>
          </m:e>
          <m:sub>
            <m:r>
              <w:rPr>
                <w:rFonts w:ascii="Cambria Math" w:hAnsi="Cambria Math" w:hint="eastAsia"/>
              </w:rPr>
              <m:t>exp</m:t>
            </m:r>
          </m:sub>
        </m:sSub>
      </m:oMath>
      <w:r w:rsidRPr="00AB699D">
        <w:t>相关关系图，每一个</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值都对应了一</w:t>
      </w:r>
      <w:r w:rsidRPr="00AB699D">
        <w:lastRenderedPageBreak/>
        <w:t>个测试集的交叉验证。我们使用</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和</w:t>
      </w:r>
      <m:oMath>
        <m:sSub>
          <m:sSubPr>
            <m:ctrlPr>
              <w:rPr>
                <w:rFonts w:ascii="Cambria Math" w:hAnsi="Cambria Math"/>
              </w:rPr>
            </m:ctrlPr>
          </m:sSubPr>
          <m:e>
            <m:r>
              <w:rPr>
                <w:rFonts w:ascii="Cambria Math" w:hAnsi="Cambria Math"/>
              </w:rPr>
              <m:t>σ</m:t>
            </m:r>
          </m:e>
          <m:sub>
            <m:r>
              <w:rPr>
                <w:rFonts w:ascii="Cambria Math" w:hAnsi="Cambria Math" w:hint="eastAsia"/>
              </w:rPr>
              <m:t>exp</m:t>
            </m:r>
          </m:sub>
        </m:sSub>
      </m:oMath>
      <w:r w:rsidRPr="00AB699D">
        <w:t>之间的最佳斜率和</w:t>
      </w:r>
      <w:proofErr w:type="gramStart"/>
      <w:r w:rsidRPr="00AB699D">
        <w:t>根平均</w:t>
      </w:r>
      <w:proofErr w:type="gramEnd"/>
      <w:r w:rsidRPr="00AB699D">
        <w:t>平方误差</w:t>
      </w:r>
      <w:r w:rsidR="00B06485">
        <w:t>（</w:t>
      </w:r>
      <w:r w:rsidR="00D60988">
        <w:t>RMSE</w:t>
      </w:r>
      <w:r w:rsidR="00B06485">
        <w:t>）</w:t>
      </w:r>
      <w:r w:rsidRPr="00AB699D">
        <w:t>来评估模型的准确性；一个完美的模型的斜率为</w:t>
      </w:r>
      <w:r w:rsidRPr="00AB699D">
        <w:t>1</w:t>
      </w:r>
      <w:r w:rsidRPr="00AB699D">
        <w:t>，</w:t>
      </w:r>
      <w:r w:rsidRPr="00AB699D">
        <w:t>RMSE</w:t>
      </w:r>
      <w:r w:rsidRPr="00AB699D">
        <w:t>为零。由于实验数据的</w:t>
      </w:r>
      <w:r w:rsidRPr="00AB699D">
        <w:t>RMSE</w:t>
      </w:r>
      <w:r w:rsidRPr="00AB699D">
        <w:t>为</w:t>
      </w:r>
      <w:r w:rsidRPr="00AB699D">
        <w:t>0.10</w:t>
      </w:r>
      <w:r w:rsidRPr="00AB699D">
        <w:t>，故所有</w:t>
      </w:r>
      <w:r w:rsidRPr="00AB699D">
        <w:t>RMSE</w:t>
      </w:r>
      <w:r w:rsidRPr="00AB699D">
        <w:t>在</w:t>
      </w:r>
      <w:r w:rsidRPr="00AB699D">
        <w:t>0.1</w:t>
      </w:r>
      <w:r w:rsidRPr="00AB699D">
        <w:t>附近的预测模型都相当准确。线性模型的斜率为</w:t>
      </w:r>
      <w:r w:rsidRPr="00AB699D">
        <w:t>0.49</w:t>
      </w:r>
      <w:r w:rsidRPr="00AB699D">
        <w:t>，</w:t>
      </w:r>
      <w:r w:rsidRPr="00AB699D">
        <w:t>RMSE</w:t>
      </w:r>
      <w:r w:rsidRPr="00AB699D">
        <w:t>为</w:t>
      </w:r>
      <w:r w:rsidRPr="00AB699D">
        <w:t>0.58</w:t>
      </w:r>
      <w:r w:rsidRPr="00AB699D">
        <w:t>；大多数异常值是发生在</w:t>
      </w:r>
      <w:r w:rsidRPr="00AB699D">
        <w:t>THF-water</w:t>
      </w:r>
      <w:r w:rsidR="00B06485">
        <w:t>（</w:t>
      </w:r>
      <w:r w:rsidRPr="00AB699D">
        <w:t>圆形符号）或</w:t>
      </w:r>
      <w:r w:rsidRPr="00AB699D">
        <w:t xml:space="preserve">90 </w:t>
      </w:r>
      <w:proofErr w:type="spellStart"/>
      <w:r w:rsidRPr="00AB699D">
        <w:t>wt</w:t>
      </w:r>
      <w:proofErr w:type="spellEnd"/>
      <w:r w:rsidRPr="00AB699D">
        <w:t>%</w:t>
      </w:r>
      <w:r w:rsidRPr="00AB699D">
        <w:t>共溶剂系统</w:t>
      </w:r>
      <w:r w:rsidR="00B06485">
        <w:t>（</w:t>
      </w:r>
      <w:r w:rsidRPr="00AB699D">
        <w:t>钻石型符号）中的反应。仅使用没有</w:t>
      </w:r>
      <w:r w:rsidRPr="00AB699D">
        <w:t>5</w:t>
      </w:r>
      <w:r w:rsidRPr="00AB699D">
        <w:t>倍交叉验证的</w:t>
      </w:r>
      <w:r w:rsidRPr="00AB699D">
        <w:t>DIO-</w:t>
      </w:r>
      <w:r w:rsidRPr="00AB699D">
        <w:t>水混合物数据拟合线性模型会导致</w:t>
      </w:r>
      <w:r w:rsidRPr="00AB699D">
        <w:t>RMSE</w:t>
      </w:r>
      <w:r w:rsidRPr="00AB699D">
        <w:t>为</w:t>
      </w:r>
      <w:r w:rsidRPr="00AB699D">
        <w:t>0.23,4</w:t>
      </w:r>
      <w:r w:rsidRPr="00AB699D">
        <w:t>，但这种方法对</w:t>
      </w:r>
      <w:r w:rsidRPr="00AB699D">
        <w:t>GVL-</w:t>
      </w:r>
      <w:r w:rsidRPr="00AB699D">
        <w:t>水</w:t>
      </w:r>
      <w:r w:rsidR="00B06485">
        <w:t>（</w:t>
      </w:r>
      <w:r w:rsidRPr="00AB699D">
        <w:t>RMSE</w:t>
      </w:r>
      <w:r w:rsidRPr="00AB699D">
        <w:t>为</w:t>
      </w:r>
      <w:r w:rsidRPr="00AB699D">
        <w:t>0.36</w:t>
      </w:r>
      <w:r w:rsidRPr="00AB699D">
        <w:t>）和</w:t>
      </w:r>
      <w:r w:rsidRPr="00AB699D">
        <w:t>THF-</w:t>
      </w:r>
      <w:r w:rsidRPr="00AB699D">
        <w:t>水</w:t>
      </w:r>
      <w:r w:rsidR="00B06485">
        <w:t>（</w:t>
      </w:r>
      <w:r w:rsidRPr="00AB699D">
        <w:t>RMSE</w:t>
      </w:r>
      <w:r w:rsidRPr="00AB699D">
        <w:t>为</w:t>
      </w:r>
      <w:r w:rsidRPr="00AB699D">
        <w:t>0.59</w:t>
      </w:r>
      <w:r w:rsidRPr="00AB699D">
        <w:t>）混合物</w:t>
      </w:r>
      <w:r w:rsidR="00B06485">
        <w:t>（</w:t>
      </w:r>
      <w:r w:rsidRPr="00AB699D">
        <w:t>ESI</w:t>
      </w:r>
      <w:r w:rsidRPr="00AB699D">
        <w:t>，表</w:t>
      </w:r>
      <w:r w:rsidRPr="00AB699D">
        <w:t>S3†</w:t>
      </w:r>
      <w:r w:rsidRPr="00AB699D">
        <w:t>）的准确性较低，这表明线性模型的性能在很大程度上取决于共溶剂。这表明，线性模型在不同共溶剂的泛化能力较差。我们还测试了非线性模型是否可以使用相同的输入数据改进线性模型的预测。我们进行了</w:t>
      </w:r>
      <w:r w:rsidRPr="00AB699D">
        <w:t>5</w:t>
      </w:r>
      <w:r w:rsidRPr="00AB699D">
        <w:t>倍的交叉验证，以评估具有三个隐藏层的完全连接的神经网络，每个层有十个直线性单元</w:t>
      </w:r>
      <w:r w:rsidR="00B06485">
        <w:t>（</w:t>
      </w:r>
      <w:proofErr w:type="spellStart"/>
      <w:r w:rsidRPr="00AB699D">
        <w:t>ReLU</w:t>
      </w:r>
      <w:proofErr w:type="spellEnd"/>
      <w:r w:rsidRPr="00AB699D">
        <w:t>），然后是一个线性单元，用于使用三个人类选择的描述符作为输入来预测</w:t>
      </w:r>
      <w:r w:rsidRPr="00AB699D">
        <w:t>s</w:t>
      </w:r>
      <w:r w:rsidRPr="00AB699D">
        <w:t>的回归任务。图</w:t>
      </w:r>
      <w:r w:rsidRPr="00AB699D">
        <w:t>2</w:t>
      </w:r>
      <w:r w:rsidR="003D168C">
        <w:t>-1</w:t>
      </w:r>
      <w:r w:rsidRPr="00AB699D">
        <w:t>d</w:t>
      </w:r>
      <w:r w:rsidRPr="00AB699D">
        <w:t>显示了使用完全连接的神经网络模型</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和</w:t>
      </w:r>
      <m:oMath>
        <m:sSub>
          <m:sSubPr>
            <m:ctrlPr>
              <w:rPr>
                <w:rFonts w:ascii="Cambria Math" w:hAnsi="Cambria Math"/>
              </w:rPr>
            </m:ctrlPr>
          </m:sSubPr>
          <m:e>
            <m:r>
              <w:rPr>
                <w:rFonts w:ascii="Cambria Math" w:hAnsi="Cambria Math"/>
              </w:rPr>
              <m:t>σ</m:t>
            </m:r>
          </m:e>
          <m:sub>
            <m:r>
              <w:rPr>
                <w:rFonts w:ascii="Cambria Math" w:hAnsi="Cambria Math" w:hint="eastAsia"/>
              </w:rPr>
              <m:t>exp</m:t>
            </m:r>
          </m:sub>
        </m:sSub>
      </m:oMath>
      <w:r w:rsidRPr="00AB699D">
        <w:t>之间的奇偶校验图。完全连接的神经网络模型的行为与斜率为</w:t>
      </w:r>
      <w:r w:rsidRPr="00AB699D">
        <w:t>0.46</w:t>
      </w:r>
      <w:r w:rsidRPr="00AB699D">
        <w:t>、</w:t>
      </w:r>
      <w:r w:rsidRPr="00AB699D">
        <w:t>RMSE</w:t>
      </w:r>
      <w:r w:rsidRPr="00AB699D">
        <w:t>为</w:t>
      </w:r>
      <w:r w:rsidRPr="00AB699D">
        <w:t>0.62</w:t>
      </w:r>
      <w:r w:rsidRPr="00AB699D">
        <w:t>的线性模型的行为相当。我们使用这些多描述符模型作为与替代模型进行比较的基线。</w:t>
      </w:r>
    </w:p>
    <w:p w14:paraId="24CFDD5A" w14:textId="3F2E194D" w:rsidR="00A948CF" w:rsidRPr="00C04904" w:rsidRDefault="00A948CF" w:rsidP="00A948CF">
      <w:pPr>
        <w:ind w:firstLineChars="0" w:firstLine="420"/>
        <w:rPr>
          <w:szCs w:val="24"/>
        </w:rPr>
      </w:pPr>
      <w:r w:rsidRPr="00C04904">
        <w:rPr>
          <w:szCs w:val="24"/>
        </w:rPr>
        <w:t>这些预测表明，用多描述符模型预测的反应</w:t>
      </w:r>
      <w:proofErr w:type="gramStart"/>
      <w:r w:rsidRPr="00C04904">
        <w:rPr>
          <w:szCs w:val="24"/>
        </w:rPr>
        <w:t>率位于</w:t>
      </w:r>
      <w:proofErr w:type="gramEnd"/>
      <w:r w:rsidRPr="00C04904">
        <w:rPr>
          <w:szCs w:val="24"/>
        </w:rPr>
        <w:t>正确的象限中，几乎没有假阳性或假阴性</w:t>
      </w:r>
      <m:oMath>
        <m:r>
          <w:rPr>
            <w:rFonts w:ascii="Cambria Math" w:hAnsi="Cambria Math"/>
            <w:color w:val="0D0D0D"/>
            <w:szCs w:val="24"/>
            <w:shd w:val="clear" w:color="auto" w:fill="FFFFFF"/>
          </w:rPr>
          <m:t>σ</m:t>
        </m:r>
      </m:oMath>
      <w:r w:rsidRPr="00C04904">
        <w:rPr>
          <w:szCs w:val="24"/>
        </w:rPr>
        <w:t>值，并且对一些共溶剂</w:t>
      </w:r>
      <w:r w:rsidR="00B06485">
        <w:rPr>
          <w:szCs w:val="24"/>
        </w:rPr>
        <w:t>（</w:t>
      </w:r>
      <w:r w:rsidRPr="00C04904">
        <w:rPr>
          <w:szCs w:val="24"/>
        </w:rPr>
        <w:t>即</w:t>
      </w:r>
      <w:r w:rsidRPr="00C04904">
        <w:rPr>
          <w:szCs w:val="24"/>
        </w:rPr>
        <w:t>DIO</w:t>
      </w:r>
      <w:r w:rsidRPr="00C04904">
        <w:rPr>
          <w:szCs w:val="24"/>
        </w:rPr>
        <w:t>）是准确的。描述符强调了空间信息的重要性：</w:t>
      </w:r>
      <m:oMath>
        <m:r>
          <w:rPr>
            <w:rFonts w:ascii="Cambria Math" w:hAnsi="Cambria Math"/>
            <w:color w:val="0D0D0D"/>
            <w:szCs w:val="24"/>
            <w:shd w:val="clear" w:color="auto" w:fill="FFFFFF"/>
          </w:rPr>
          <m:t>Γ</m:t>
        </m:r>
      </m:oMath>
      <w:r w:rsidRPr="00C04904">
        <w:rPr>
          <w:szCs w:val="24"/>
        </w:rPr>
        <w:t>量化反应</w:t>
      </w:r>
      <w:proofErr w:type="gramStart"/>
      <w:r w:rsidRPr="00C04904">
        <w:rPr>
          <w:szCs w:val="24"/>
        </w:rPr>
        <w:t>物附近</w:t>
      </w:r>
      <w:proofErr w:type="gramEnd"/>
      <w:r w:rsidRPr="00C04904">
        <w:rPr>
          <w:szCs w:val="24"/>
        </w:rPr>
        <w:t>区域的溶剂成分，</w:t>
      </w:r>
      <m:oMath>
        <m:r>
          <w:rPr>
            <w:rFonts w:ascii="Cambria Math" w:hAnsi="Cambria Math"/>
            <w:color w:val="0D0D0D"/>
            <w:szCs w:val="24"/>
            <w:shd w:val="clear" w:color="auto" w:fill="FFFFFF"/>
          </w:rPr>
          <m:t>τ</m:t>
        </m:r>
      </m:oMath>
      <w:r w:rsidRPr="00C04904">
        <w:rPr>
          <w:szCs w:val="24"/>
        </w:rPr>
        <w:t>描述反应物羟基和水的相对位置，</w:t>
      </w:r>
      <m:oMath>
        <m:r>
          <w:rPr>
            <w:rFonts w:ascii="Cambria Math" w:hAnsi="Cambria Math"/>
            <w:color w:val="0D0D0D"/>
            <w:szCs w:val="24"/>
            <w:shd w:val="clear" w:color="auto" w:fill="FFFFFF"/>
          </w:rPr>
          <m:t>δ</m:t>
        </m:r>
      </m:oMath>
      <w:r w:rsidRPr="00C04904">
        <w:rPr>
          <w:szCs w:val="24"/>
        </w:rPr>
        <w:t>与反应物亲水性和疏水性区域的相对表面积有关。然而，两个模型都对系统有显著的离群值，对应于更大的</w:t>
      </w:r>
      <m:oMath>
        <m:sSub>
          <m:sSubPr>
            <m:ctrlPr>
              <w:rPr>
                <w:rFonts w:ascii="Cambria Math" w:hAnsi="Cambria Math"/>
                <w:i/>
                <w:color w:val="0D0D0D"/>
                <w:szCs w:val="24"/>
                <w:shd w:val="clear" w:color="auto" w:fill="FFFFFF"/>
              </w:rPr>
            </m:ctrlPr>
          </m:sSubPr>
          <m:e>
            <m:r>
              <w:rPr>
                <w:rFonts w:ascii="Cambria Math" w:hAnsi="Cambria Math"/>
                <w:color w:val="0D0D0D"/>
                <w:szCs w:val="24"/>
                <w:shd w:val="clear" w:color="auto" w:fill="FFFFFF"/>
              </w:rPr>
              <m:t>σ</m:t>
            </m:r>
          </m:e>
          <m:sub>
            <m:r>
              <w:rPr>
                <w:rFonts w:ascii="Cambria Math" w:hAnsi="Cambria Math" w:hint="eastAsia"/>
                <w:color w:val="0D0D0D"/>
                <w:szCs w:val="24"/>
                <w:shd w:val="clear" w:color="auto" w:fill="FFFFFF"/>
              </w:rPr>
              <m:t>exp</m:t>
            </m:r>
          </m:sub>
        </m:sSub>
      </m:oMath>
      <w:r w:rsidRPr="00C04904">
        <w:rPr>
          <w:szCs w:val="24"/>
        </w:rPr>
        <w:t>值，这表明描述符无法捕获可能在反应物</w:t>
      </w:r>
      <w:r w:rsidRPr="00C04904">
        <w:rPr>
          <w:szCs w:val="24"/>
        </w:rPr>
        <w:t>-</w:t>
      </w:r>
      <w:r w:rsidRPr="00C04904">
        <w:rPr>
          <w:szCs w:val="24"/>
        </w:rPr>
        <w:t>溶剂环境的复杂几何</w:t>
      </w:r>
      <w:r w:rsidR="00B06485">
        <w:rPr>
          <w:szCs w:val="24"/>
        </w:rPr>
        <w:t>（</w:t>
      </w:r>
      <w:r w:rsidR="004C3672">
        <w:rPr>
          <w:szCs w:val="24"/>
        </w:rPr>
        <w:t>3D</w:t>
      </w:r>
      <w:r w:rsidR="00B06485">
        <w:rPr>
          <w:szCs w:val="24"/>
        </w:rPr>
        <w:t>）</w:t>
      </w:r>
      <w:r w:rsidRPr="00C04904">
        <w:rPr>
          <w:szCs w:val="24"/>
        </w:rPr>
        <w:t>特征中编码的重要信息。此外，这些描述符的识别需要领域专业知识，而且很耗时。</w:t>
      </w:r>
    </w:p>
    <w:p w14:paraId="556B83A9" w14:textId="486A417C" w:rsidR="00A948CF" w:rsidRPr="00555C2D" w:rsidRDefault="0096581C" w:rsidP="008E528B">
      <w:pPr>
        <w:pStyle w:val="2"/>
        <w:numPr>
          <w:ilvl w:val="0"/>
          <w:numId w:val="0"/>
        </w:numPr>
      </w:pPr>
      <w:r>
        <w:rPr>
          <w:rFonts w:hint="eastAsia"/>
        </w:rPr>
        <w:t>2</w:t>
      </w:r>
      <w:r>
        <w:t xml:space="preserve">.3 </w:t>
      </w:r>
      <w:r w:rsidR="00A948CF" w:rsidRPr="00555C2D">
        <w:t>生成输入数据集，供3D CNN使用经典MD数据进行解释</w:t>
      </w:r>
    </w:p>
    <w:p w14:paraId="18A6CC8E" w14:textId="7FBDB76C" w:rsidR="00A948CF" w:rsidRPr="00AB699D" w:rsidRDefault="00A948CF" w:rsidP="00A948CF">
      <w:pPr>
        <w:ind w:firstLineChars="0" w:firstLine="425"/>
      </w:pPr>
      <w:r w:rsidRPr="00AB699D">
        <w:t>为了改进人为选择的多描述模型，我们假设</w:t>
      </w:r>
      <w:r w:rsidRPr="00AB699D">
        <w:t>3D CNN</w:t>
      </w:r>
      <w:r w:rsidRPr="00AB699D">
        <w:t>可用于在从经典</w:t>
      </w:r>
      <w:r w:rsidRPr="00AB699D">
        <w:t>MD</w:t>
      </w:r>
      <w:r w:rsidR="00B06485">
        <w:t>（</w:t>
      </w:r>
      <w:r w:rsidRPr="00AB699D">
        <w:t>从反应物</w:t>
      </w:r>
      <w:r w:rsidRPr="00AB699D">
        <w:t>-</w:t>
      </w:r>
      <w:r w:rsidRPr="00AB699D">
        <w:t>溶剂、溶剂</w:t>
      </w:r>
      <w:r w:rsidRPr="00AB699D">
        <w:t>-</w:t>
      </w:r>
      <w:r w:rsidRPr="00AB699D">
        <w:t>共溶剂和反应物</w:t>
      </w:r>
      <w:r w:rsidRPr="00AB699D">
        <w:t>-</w:t>
      </w:r>
      <w:r w:rsidRPr="00AB699D">
        <w:t>共溶剂相互作用的组合中产生）采样的原子位置与实验反应速率之间建立映射。我们期望</w:t>
      </w:r>
      <w:r w:rsidRPr="00AB699D">
        <w:t>3D CNN</w:t>
      </w:r>
      <w:r w:rsidRPr="00AB699D">
        <w:t>适合分析这些系统，因为：</w:t>
      </w:r>
      <w:r w:rsidR="00B06485">
        <w:rPr>
          <w:rFonts w:hint="eastAsia"/>
        </w:rPr>
        <w:t>（</w:t>
      </w:r>
      <w:proofErr w:type="spellStart"/>
      <w:r w:rsidRPr="00AB699D">
        <w:t>i</w:t>
      </w:r>
      <w:proofErr w:type="spellEnd"/>
      <w:r w:rsidR="00B06485">
        <w:rPr>
          <w:rFonts w:hint="eastAsia"/>
        </w:rPr>
        <w:t>）</w:t>
      </w:r>
      <w:r w:rsidR="004C3672">
        <w:t xml:space="preserve"> </w:t>
      </w:r>
      <w:r w:rsidRPr="00AB699D">
        <w:t>CNN</w:t>
      </w:r>
      <w:r w:rsidRPr="00AB699D">
        <w:t>可以提取反应物</w:t>
      </w:r>
      <w:r w:rsidRPr="00AB699D">
        <w:t>-</w:t>
      </w:r>
      <w:r w:rsidRPr="00AB699D">
        <w:t>溶剂的非直观特征，通过识别数据中的空间相关性，</w:t>
      </w:r>
      <w:r w:rsidR="00B06485">
        <w:rPr>
          <w:rFonts w:hint="eastAsia"/>
        </w:rPr>
        <w:t>（</w:t>
      </w:r>
      <w:r w:rsidRPr="00AB699D">
        <w:t>ii</w:t>
      </w:r>
      <w:r w:rsidR="00B06485">
        <w:rPr>
          <w:rFonts w:hint="eastAsia"/>
        </w:rPr>
        <w:t>）</w:t>
      </w:r>
      <w:r w:rsidR="004C3672">
        <w:t xml:space="preserve"> </w:t>
      </w:r>
      <w:r w:rsidRPr="00AB699D">
        <w:t>由于溶剂分子之间的分子间相互作用，等相系统表现出明显的空间相关性，</w:t>
      </w:r>
      <w:r w:rsidR="00B06485">
        <w:rPr>
          <w:rFonts w:hint="eastAsia"/>
        </w:rPr>
        <w:t>（</w:t>
      </w:r>
      <w:r>
        <w:t>i</w:t>
      </w:r>
      <w:r w:rsidRPr="00AB699D">
        <w:t>ii</w:t>
      </w:r>
      <w:r w:rsidR="00B06485">
        <w:rPr>
          <w:rFonts w:hint="eastAsia"/>
        </w:rPr>
        <w:t>）</w:t>
      </w:r>
      <w:r w:rsidR="004C3672">
        <w:t xml:space="preserve"> </w:t>
      </w:r>
      <w:r w:rsidRPr="00AB699D">
        <w:t>在人类选择的描述符中编码的空间信息的重要性表明，空间相关性与溶剂效应有关，</w:t>
      </w:r>
      <w:r w:rsidR="00B06485">
        <w:rPr>
          <w:rFonts w:hint="eastAsia"/>
        </w:rPr>
        <w:t>（</w:t>
      </w:r>
      <w:r w:rsidRPr="00AB699D">
        <w:t>iv</w:t>
      </w:r>
      <w:r w:rsidR="00B06485">
        <w:rPr>
          <w:rFonts w:hint="eastAsia"/>
        </w:rPr>
        <w:t>）</w:t>
      </w:r>
      <w:r w:rsidR="004C3672">
        <w:t xml:space="preserve"> </w:t>
      </w:r>
      <w:r w:rsidRPr="00AB699D">
        <w:t>3D CNN</w:t>
      </w:r>
      <w:r w:rsidRPr="00AB699D">
        <w:t>可以分析原子位置，而</w:t>
      </w:r>
      <w:proofErr w:type="gramStart"/>
      <w:r w:rsidRPr="00AB699D">
        <w:t>无需将域转换</w:t>
      </w:r>
      <w:proofErr w:type="gramEnd"/>
      <w:r w:rsidRPr="00AB699D">
        <w:t>为二维空间</w:t>
      </w:r>
      <w:r w:rsidR="00B06485">
        <w:rPr>
          <w:rFonts w:hint="eastAsia"/>
        </w:rPr>
        <w:t>（</w:t>
      </w:r>
      <w:r w:rsidRPr="00AB699D">
        <w:t>flattening</w:t>
      </w:r>
      <w:r w:rsidR="00B06485">
        <w:rPr>
          <w:rFonts w:hint="eastAsia"/>
        </w:rPr>
        <w:t>）</w:t>
      </w:r>
      <w:r w:rsidRPr="00AB699D">
        <w:t>，从而捕获反应物和局部溶解环境的详细几何形状。因此，</w:t>
      </w:r>
      <w:r w:rsidRPr="00AB699D">
        <w:t>3D CNNs</w:t>
      </w:r>
      <w:r w:rsidRPr="00AB699D">
        <w:t>为识别反应物</w:t>
      </w:r>
      <w:r w:rsidRPr="00AB699D">
        <w:t>-</w:t>
      </w:r>
      <w:r w:rsidRPr="00AB699D">
        <w:t>溶剂环境的复杂特征提供了一个自然框架，这些特征影响反应速率，但使用人类直觉可能不容易识别。</w:t>
      </w:r>
    </w:p>
    <w:p w14:paraId="5202151D" w14:textId="2B6E82B7" w:rsidR="00A948CF" w:rsidRPr="00AB699D" w:rsidRDefault="00A948CF" w:rsidP="00A948CF">
      <w:pPr>
        <w:ind w:firstLineChars="0" w:firstLine="420"/>
      </w:pPr>
      <w:r w:rsidRPr="00AB699D">
        <w:t>我们开发了一种协议，用于将从经典</w:t>
      </w:r>
      <w:r w:rsidRPr="00AB699D">
        <w:t>MD</w:t>
      </w:r>
      <w:r w:rsidRPr="00AB699D">
        <w:t>模拟中获得的反应物、溶剂和共溶剂分子原子位置的轨迹数据转换为适合</w:t>
      </w:r>
      <w:r w:rsidRPr="00AB699D">
        <w:t>3D CNN</w:t>
      </w:r>
      <w:r w:rsidRPr="00AB699D">
        <w:t>分析的数据表示。</w:t>
      </w:r>
      <w:r w:rsidRPr="00AB699D">
        <w:t>3D CNN</w:t>
      </w:r>
      <w:r w:rsidRPr="00AB699D">
        <w:t>解释由排列在</w:t>
      </w:r>
      <w:r w:rsidRPr="00AB699D">
        <w:t>3D</w:t>
      </w:r>
      <w:r w:rsidRPr="00AB699D">
        <w:t>网格中的一系列体素组成的数据，每个体素都包含几个单行通道的归一化强度。这些通</w:t>
      </w:r>
      <w:r w:rsidRPr="00AB699D">
        <w:lastRenderedPageBreak/>
        <w:t>道可以传达不同类型的信息。体素在网格中的相对定位赋予了空间信息。因此，我们将</w:t>
      </w:r>
      <w:r w:rsidRPr="00AB699D">
        <w:t>MD</w:t>
      </w:r>
      <w:r w:rsidRPr="00AB699D">
        <w:t>输出的空间连续原子位置转换为体素，以记录</w:t>
      </w:r>
      <w:r w:rsidR="00B06485">
        <w:rPr>
          <w:rFonts w:hint="eastAsia"/>
        </w:rPr>
        <w:t>（</w:t>
      </w:r>
      <w:r w:rsidRPr="00AB699D">
        <w:t>0.2 nm</w:t>
      </w:r>
      <w:r w:rsidR="00B06485">
        <w:rPr>
          <w:rFonts w:hint="eastAsia"/>
        </w:rPr>
        <w:t>）</w:t>
      </w:r>
      <w:r w:rsidRPr="00C04904">
        <w:rPr>
          <w:vertAlign w:val="superscript"/>
        </w:rPr>
        <w:t>3</w:t>
      </w:r>
      <w:r w:rsidRPr="00AB699D">
        <w:t>体积元素内水、共溶剂和</w:t>
      </w:r>
      <w:proofErr w:type="gramStart"/>
      <w:r w:rsidRPr="00AB699D">
        <w:t>反应物氧原子</w:t>
      </w:r>
      <w:proofErr w:type="gramEnd"/>
      <w:r w:rsidRPr="00AB699D">
        <w:t>的出现，并将其归一化。这种数据表示受到了人工选择的多描述符模型成功的物理直觉的启发：描述符</w:t>
      </w:r>
      <m:oMath>
        <m:r>
          <w:rPr>
            <w:rFonts w:ascii="Cambria Math" w:hAnsi="Cambria Math"/>
            <w:color w:val="0D0D0D"/>
            <w:szCs w:val="24"/>
            <w:shd w:val="clear" w:color="auto" w:fill="FFFFFF"/>
          </w:rPr>
          <m:t>Γ</m:t>
        </m:r>
      </m:oMath>
      <w:r w:rsidRPr="00AB699D">
        <w:t>的重要性表明应记录水和共溶剂原子的位置，以量化溶剂分子在反应</w:t>
      </w:r>
      <w:proofErr w:type="gramStart"/>
      <w:r w:rsidRPr="00AB699D">
        <w:t>物附近</w:t>
      </w:r>
      <w:proofErr w:type="gramEnd"/>
      <w:r w:rsidRPr="00AB699D">
        <w:t>的偏好富集，而描述符</w:t>
      </w:r>
      <m:oMath>
        <m:r>
          <w:rPr>
            <w:rFonts w:ascii="Cambria Math" w:hAnsi="Cambria Math"/>
            <w:color w:val="0D0D0D"/>
            <w:szCs w:val="24"/>
            <w:shd w:val="clear" w:color="auto" w:fill="FFFFFF"/>
          </w:rPr>
          <m:t>τ</m:t>
        </m:r>
      </m:oMath>
      <w:r w:rsidRPr="00AB699D">
        <w:t>和</w:t>
      </w:r>
      <m:oMath>
        <m:r>
          <w:rPr>
            <w:rFonts w:ascii="Cambria Math" w:hAnsi="Cambria Math"/>
            <w:color w:val="0D0D0D"/>
            <w:szCs w:val="24"/>
            <w:shd w:val="clear" w:color="auto" w:fill="FFFFFF"/>
          </w:rPr>
          <m:t>δ</m:t>
        </m:r>
      </m:oMath>
      <w:r w:rsidRPr="00AB699D">
        <w:t>表明应记录</w:t>
      </w:r>
      <w:proofErr w:type="gramStart"/>
      <w:r w:rsidRPr="00AB699D">
        <w:t>反应物氧原子</w:t>
      </w:r>
      <w:proofErr w:type="gramEnd"/>
      <w:r w:rsidRPr="00AB699D">
        <w:t>的位置，以量化潜在的氢键形成和反应物的亲水性。每个体素关联的体积被选择为与典型的原子半径相当，以确保可以解析分子几何结构。</w:t>
      </w:r>
    </w:p>
    <w:p w14:paraId="34F0D5D9" w14:textId="6266B1E4" w:rsidR="00A948CF" w:rsidRPr="00AB699D" w:rsidRDefault="00A948CF" w:rsidP="00A948CF">
      <w:pPr>
        <w:ind w:firstLineChars="0" w:firstLine="420"/>
      </w:pPr>
      <w:r w:rsidRPr="00AB699D">
        <w:t>图</w:t>
      </w:r>
      <w:r w:rsidR="003D168C">
        <w:t>2-2</w:t>
      </w:r>
      <w:r w:rsidRPr="00AB699D">
        <w:t>说明了将</w:t>
      </w:r>
      <w:r w:rsidRPr="00AB699D">
        <w:t>MD</w:t>
      </w:r>
      <w:r w:rsidRPr="00AB699D">
        <w:t>位置转换为体素网格的方法。对于与</w:t>
      </w:r>
      <w:r w:rsidRPr="00AB699D">
        <w:t>MD</w:t>
      </w:r>
      <w:r w:rsidRPr="00AB699D">
        <w:t>轨迹</w:t>
      </w:r>
      <w:r w:rsidR="00B06485">
        <w:t>（</w:t>
      </w:r>
      <w:r w:rsidRPr="00AB699D">
        <w:t>即</w:t>
      </w:r>
      <w:r w:rsidRPr="00AB699D">
        <w:t>MD</w:t>
      </w:r>
      <w:r w:rsidRPr="00AB699D">
        <w:t>组合）期间采样的单个时间相一致的原子位置集，我们以反应物的质量中心为中心进行了三维直方图。直方图覆盖一个</w:t>
      </w:r>
      <w:r w:rsidR="00B06485">
        <w:rPr>
          <w:rFonts w:hint="eastAsia"/>
        </w:rPr>
        <w:t>（</w:t>
      </w:r>
      <w:r w:rsidR="004C3672">
        <w:t>4 nm</w:t>
      </w:r>
      <w:r w:rsidR="00B06485">
        <w:t>）</w:t>
      </w:r>
      <w:r w:rsidRPr="004C3672">
        <w:rPr>
          <w:vertAlign w:val="superscript"/>
        </w:rPr>
        <w:t>3</w:t>
      </w:r>
      <w:r w:rsidRPr="00AB699D">
        <w:t>体积</w:t>
      </w:r>
      <w:r w:rsidR="00B06485">
        <w:t>（</w:t>
      </w:r>
      <w:r w:rsidRPr="00AB699D">
        <w:t>体积小于总模拟盒尺寸，以避免越过模拟盒边界），该体积被划分为对应于</w:t>
      </w:r>
      <w:r w:rsidR="00B06485">
        <w:rPr>
          <w:rFonts w:hint="eastAsia"/>
        </w:rPr>
        <w:t>（</w:t>
      </w:r>
      <w:r w:rsidR="004C3672">
        <w:t>0.2 nm</w:t>
      </w:r>
      <w:r w:rsidR="00B06485">
        <w:t>）</w:t>
      </w:r>
      <w:r w:rsidR="004C3672" w:rsidRPr="004C3672">
        <w:rPr>
          <w:vertAlign w:val="superscript"/>
        </w:rPr>
        <w:t>3</w:t>
      </w:r>
      <w:r w:rsidRPr="00AB699D">
        <w:t>体积元素的</w:t>
      </w:r>
      <w:proofErr w:type="gramStart"/>
      <w:r w:rsidRPr="00AB699D">
        <w:t>20</w:t>
      </w:r>
      <w:r w:rsidR="004C3672" w:rsidRPr="00555C2D">
        <w:rPr>
          <w:b/>
          <w:bCs/>
          <w:color w:val="0D0D0D"/>
          <w:sz w:val="21"/>
          <w:szCs w:val="16"/>
          <w:shd w:val="clear" w:color="auto" w:fill="FFFFFF"/>
        </w:rPr>
        <w:t>×</w:t>
      </w:r>
      <w:r w:rsidRPr="00AB699D">
        <w:t>20</w:t>
      </w:r>
      <w:r w:rsidR="004C3672" w:rsidRPr="00555C2D">
        <w:rPr>
          <w:b/>
          <w:bCs/>
          <w:color w:val="0D0D0D"/>
          <w:sz w:val="21"/>
          <w:szCs w:val="16"/>
          <w:shd w:val="clear" w:color="auto" w:fill="FFFFFF"/>
        </w:rPr>
        <w:t>×</w:t>
      </w:r>
      <w:proofErr w:type="gramEnd"/>
      <w:r w:rsidRPr="00AB699D">
        <w:t>20</w:t>
      </w:r>
      <w:r w:rsidRPr="00AB699D">
        <w:t>阵列网格。对于每个箱，我们通过计算箱中的水原子数量和按任何垃圾箱内水原子的最大数量，进行归一化来统计水分子。分离地执行了相同的程序，以计算每个容器中共溶剂和</w:t>
      </w:r>
      <w:proofErr w:type="gramStart"/>
      <w:r w:rsidRPr="00AB699D">
        <w:t>反应物氧原子</w:t>
      </w:r>
      <w:proofErr w:type="gramEnd"/>
      <w:r w:rsidRPr="00AB699D">
        <w:t>的归一化发生。然后，将正常化水、反应物和共溶剂分别存储在</w:t>
      </w:r>
      <w:r w:rsidRPr="00AB699D">
        <w:t>“</w:t>
      </w:r>
      <w:r w:rsidRPr="00AB699D">
        <w:t>红色、绿色和蓝色</w:t>
      </w:r>
      <w:r w:rsidRPr="00AB699D">
        <w:t>”</w:t>
      </w:r>
      <w:r w:rsidRPr="00AB699D">
        <w:t>颜色通道中</w:t>
      </w:r>
      <w:r w:rsidR="00B06485">
        <w:t>（</w:t>
      </w:r>
      <w:r w:rsidRPr="00AB699D">
        <w:t>图</w:t>
      </w:r>
      <w:r w:rsidR="003D168C">
        <w:t>2-2</w:t>
      </w:r>
      <w:r w:rsidRPr="00AB699D">
        <w:t>a</w:t>
      </w:r>
      <w:r w:rsidRPr="00AB699D">
        <w:t>）以从单个</w:t>
      </w:r>
      <w:r w:rsidRPr="00AB699D">
        <w:t>MD</w:t>
      </w:r>
      <w:r w:rsidRPr="00AB699D">
        <w:t>中获得</w:t>
      </w:r>
      <w:proofErr w:type="gramStart"/>
      <w:r w:rsidRPr="00AB699D">
        <w:t>20</w:t>
      </w:r>
      <w:r w:rsidR="004C3672" w:rsidRPr="00555C2D">
        <w:rPr>
          <w:b/>
          <w:bCs/>
          <w:color w:val="0D0D0D"/>
          <w:sz w:val="21"/>
          <w:szCs w:val="16"/>
          <w:shd w:val="clear" w:color="auto" w:fill="FFFFFF"/>
        </w:rPr>
        <w:t>×</w:t>
      </w:r>
      <w:r w:rsidRPr="00AB699D">
        <w:t>20</w:t>
      </w:r>
      <w:r w:rsidR="004C3672" w:rsidRPr="00555C2D">
        <w:rPr>
          <w:b/>
          <w:bCs/>
          <w:color w:val="0D0D0D"/>
          <w:sz w:val="21"/>
          <w:szCs w:val="16"/>
          <w:shd w:val="clear" w:color="auto" w:fill="FFFFFF"/>
        </w:rPr>
        <w:t>×</w:t>
      </w:r>
      <w:proofErr w:type="gramEnd"/>
      <w:r w:rsidRPr="00AB699D">
        <w:t>20</w:t>
      </w:r>
      <w:r w:rsidRPr="00AB699D">
        <w:t>的体素网格。</w:t>
      </w:r>
    </w:p>
    <w:p w14:paraId="1648B748" w14:textId="1B347B5C" w:rsidR="00A948CF" w:rsidRPr="00AB699D" w:rsidRDefault="00A948CF" w:rsidP="00A948CF">
      <w:pPr>
        <w:ind w:firstLineChars="0" w:firstLine="420"/>
      </w:pPr>
      <w:r w:rsidRPr="00AB699D">
        <w:t>为了捕获溶剂分子在立方体积内扩散时相对于反应物的优先位置，并防止体素被占用，我们平均了从多个连续的</w:t>
      </w:r>
      <w:r w:rsidRPr="00AB699D">
        <w:t>MD</w:t>
      </w:r>
      <w:r w:rsidRPr="00AB699D">
        <w:t>中获得的网格值，以生成一个单一的平均体素平均网格表示。具体来说，每个体</w:t>
      </w:r>
      <w:proofErr w:type="gramStart"/>
      <w:r w:rsidRPr="00AB699D">
        <w:t>素表示</w:t>
      </w:r>
      <w:proofErr w:type="gramEnd"/>
      <w:r w:rsidRPr="00AB699D">
        <w:t>都是通过从</w:t>
      </w:r>
      <w:r w:rsidRPr="00AB699D">
        <w:t>2 ns</w:t>
      </w:r>
      <w:r w:rsidRPr="00AB699D">
        <w:t>的</w:t>
      </w:r>
      <w:r w:rsidRPr="00AB699D">
        <w:t>MD</w:t>
      </w:r>
      <w:r w:rsidRPr="00AB699D">
        <w:t>数据</w:t>
      </w:r>
      <w:r w:rsidR="00B06485">
        <w:t>（</w:t>
      </w:r>
      <w:r w:rsidRPr="00AB699D">
        <w:t>对应于</w:t>
      </w:r>
      <w:r w:rsidRPr="00AB699D">
        <w:t>200</w:t>
      </w:r>
      <w:r w:rsidRPr="00AB699D">
        <w:t>个连续的</w:t>
      </w:r>
      <w:r w:rsidRPr="00AB699D">
        <w:t>MD</w:t>
      </w:r>
      <w:r w:rsidRPr="00AB699D">
        <w:t>配置）中平均网格值生成的，如图</w:t>
      </w:r>
      <w:r w:rsidR="004C3672">
        <w:t>2</w:t>
      </w:r>
      <w:r w:rsidR="003D168C">
        <w:t>-</w:t>
      </w:r>
      <w:r w:rsidR="004C3672">
        <w:t>2</w:t>
      </w:r>
      <w:r w:rsidRPr="00AB699D">
        <w:t>b</w:t>
      </w:r>
      <w:r w:rsidRPr="00AB699D">
        <w:t>所示。选择</w:t>
      </w:r>
      <w:r w:rsidRPr="00AB699D">
        <w:t>2 ns</w:t>
      </w:r>
      <w:r w:rsidRPr="00AB699D">
        <w:t>模拟时间作为最大化模型精度和最小化计算成本之间的平衡。这个模拟时间远远短于每个训练标签关联的</w:t>
      </w:r>
      <w:r w:rsidRPr="00AB699D">
        <w:t>205</w:t>
      </w:r>
      <w:r w:rsidRPr="00AB699D">
        <w:t>纳秒轨迹。因此，我们将每条轨迹的前</w:t>
      </w:r>
      <w:r w:rsidRPr="00AB699D">
        <w:t>20</w:t>
      </w:r>
      <w:r w:rsidRPr="00AB699D">
        <w:t>纳秒分成</w:t>
      </w:r>
      <w:r w:rsidRPr="00AB699D">
        <w:t>10</w:t>
      </w:r>
      <w:r w:rsidRPr="00AB699D">
        <w:t>个独立的</w:t>
      </w:r>
      <w:r w:rsidRPr="00AB699D">
        <w:t>2</w:t>
      </w:r>
      <w:r w:rsidRPr="00AB699D">
        <w:t>纳秒分区，并为每个分区生成</w:t>
      </w:r>
      <w:proofErr w:type="gramStart"/>
      <w:r w:rsidRPr="00AB699D">
        <w:t>一</w:t>
      </w:r>
      <w:proofErr w:type="gramEnd"/>
      <w:r w:rsidRPr="00AB699D">
        <w:t>个体素表示，从而为每个训练标签产生了</w:t>
      </w:r>
      <w:r w:rsidRPr="00AB699D">
        <w:t>10</w:t>
      </w:r>
      <w:r w:rsidRPr="00AB699D">
        <w:t>个体素表示。这些选择是基于广泛的稳健性测试，以确定最佳的输入数据表示，如在</w:t>
      </w:r>
      <w:r w:rsidRPr="00AB699D">
        <w:t>ESI</w:t>
      </w:r>
      <w:r w:rsidRPr="00AB699D">
        <w:t>第</w:t>
      </w:r>
      <w:r w:rsidRPr="00AB699D">
        <w:t>S5</w:t>
      </w:r>
      <w:r w:rsidRPr="00AB699D">
        <w:t>节</w:t>
      </w:r>
      <w:r w:rsidR="00B06485">
        <w:t>（</w:t>
      </w:r>
      <w:r w:rsidRPr="00AB699D">
        <w:t>表格</w:t>
      </w:r>
      <w:r w:rsidRPr="00AB699D">
        <w:t>S4</w:t>
      </w:r>
      <w:r w:rsidRPr="00AB699D">
        <w:t>）中所描述。由于</w:t>
      </w:r>
      <w:r w:rsidRPr="00AB699D">
        <w:t>3D CNN</w:t>
      </w:r>
      <w:r w:rsidRPr="00AB699D">
        <w:t>不具有旋转不变性，我们通过将每个体</w:t>
      </w:r>
      <w:proofErr w:type="gramStart"/>
      <w:r w:rsidRPr="00AB699D">
        <w:t>素表示</w:t>
      </w:r>
      <w:proofErr w:type="gramEnd"/>
      <w:r w:rsidRPr="00AB699D">
        <w:t>旋转来进一步增强训练数据，生成每个体</w:t>
      </w:r>
      <w:proofErr w:type="gramStart"/>
      <w:r w:rsidRPr="00AB699D">
        <w:t>素表示</w:t>
      </w:r>
      <w:proofErr w:type="gramEnd"/>
      <w:r w:rsidRPr="00AB699D">
        <w:t>的</w:t>
      </w:r>
      <w:r w:rsidRPr="00AB699D">
        <w:t>24</w:t>
      </w:r>
      <w:r w:rsidRPr="00AB699D">
        <w:t>个唯一的立方体旋转</w:t>
      </w:r>
      <w:r w:rsidR="00B06485">
        <w:t>（</w:t>
      </w:r>
      <w:r w:rsidRPr="00AB699D">
        <w:t>图</w:t>
      </w:r>
      <w:r w:rsidRPr="00AB699D">
        <w:t>S1†</w:t>
      </w:r>
      <w:r w:rsidRPr="00AB699D">
        <w:t>），从而导致每个训练集标签有</w:t>
      </w:r>
      <w:r w:rsidRPr="00AB699D">
        <w:t>240</w:t>
      </w:r>
      <w:r w:rsidRPr="00AB699D">
        <w:t>个</w:t>
      </w:r>
      <w:r w:rsidR="00B06485">
        <w:t>（</w:t>
      </w:r>
      <w:r w:rsidRPr="00AB699D">
        <w:t>增强的）体素表示。</w:t>
      </w:r>
    </w:p>
    <w:p w14:paraId="7EAC09A3" w14:textId="77777777" w:rsidR="00A948CF" w:rsidRPr="00AB699D" w:rsidRDefault="00A948CF" w:rsidP="00A948CF">
      <w:pPr>
        <w:ind w:firstLineChars="0" w:firstLine="0"/>
        <w:rPr>
          <w:color w:val="374151"/>
        </w:rPr>
      </w:pPr>
      <w:r w:rsidRPr="00AB699D">
        <w:rPr>
          <w:noProof/>
          <w:color w:val="374151"/>
        </w:rPr>
        <w:lastRenderedPageBreak/>
        <w:drawing>
          <wp:inline distT="0" distB="0" distL="0" distR="0" wp14:anchorId="76F47057" wp14:editId="1A86AD26">
            <wp:extent cx="5759450" cy="4475480"/>
            <wp:effectExtent l="0" t="0" r="6350" b="0"/>
            <wp:docPr id="1889071689"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71689" name="图片 1" descr="图片包含 图示&#10;&#10;描述已自动生成"/>
                    <pic:cNvPicPr/>
                  </pic:nvPicPr>
                  <pic:blipFill>
                    <a:blip r:embed="rId39"/>
                    <a:stretch>
                      <a:fillRect/>
                    </a:stretch>
                  </pic:blipFill>
                  <pic:spPr>
                    <a:xfrm>
                      <a:off x="0" y="0"/>
                      <a:ext cx="5759450" cy="4475480"/>
                    </a:xfrm>
                    <a:prstGeom prst="rect">
                      <a:avLst/>
                    </a:prstGeom>
                  </pic:spPr>
                </pic:pic>
              </a:graphicData>
            </a:graphic>
          </wp:inline>
        </w:drawing>
      </w:r>
    </w:p>
    <w:p w14:paraId="456A437F" w14:textId="77777777" w:rsidR="003D168C" w:rsidRDefault="00A948CF" w:rsidP="00A948CF">
      <w:pPr>
        <w:ind w:firstLineChars="0" w:firstLine="0"/>
        <w:jc w:val="center"/>
        <w:rPr>
          <w:b/>
          <w:bCs/>
          <w:color w:val="0D0D0D"/>
          <w:sz w:val="21"/>
          <w:szCs w:val="21"/>
          <w:shd w:val="clear" w:color="auto" w:fill="FFFFFF"/>
        </w:rPr>
      </w:pPr>
      <w:r w:rsidRPr="004C3672">
        <w:rPr>
          <w:b/>
          <w:bCs/>
          <w:color w:val="0D0D0D"/>
          <w:sz w:val="21"/>
          <w:szCs w:val="21"/>
          <w:shd w:val="clear" w:color="auto" w:fill="FFFFFF"/>
        </w:rPr>
        <w:t>图</w:t>
      </w:r>
      <w:r w:rsidR="004C3672" w:rsidRPr="004C3672">
        <w:rPr>
          <w:b/>
          <w:bCs/>
          <w:color w:val="0D0D0D"/>
          <w:sz w:val="21"/>
          <w:szCs w:val="21"/>
          <w:shd w:val="clear" w:color="auto" w:fill="FFFFFF"/>
        </w:rPr>
        <w:t>2</w:t>
      </w:r>
      <w:r w:rsidR="003D168C">
        <w:rPr>
          <w:b/>
          <w:bCs/>
          <w:color w:val="0D0D0D"/>
          <w:sz w:val="21"/>
          <w:szCs w:val="21"/>
          <w:shd w:val="clear" w:color="auto" w:fill="FFFFFF"/>
        </w:rPr>
        <w:t>-</w:t>
      </w:r>
      <w:r w:rsidR="004C3672" w:rsidRPr="004C3672">
        <w:rPr>
          <w:b/>
          <w:bCs/>
          <w:color w:val="0D0D0D"/>
          <w:sz w:val="21"/>
          <w:szCs w:val="21"/>
          <w:shd w:val="clear" w:color="auto" w:fill="FFFFFF"/>
        </w:rPr>
        <w:t>2</w:t>
      </w:r>
      <w:r w:rsidRPr="004C3672">
        <w:rPr>
          <w:b/>
          <w:bCs/>
          <w:color w:val="0D0D0D"/>
          <w:sz w:val="21"/>
          <w:szCs w:val="21"/>
          <w:shd w:val="clear" w:color="auto" w:fill="FFFFFF"/>
        </w:rPr>
        <w:t xml:space="preserve"> </w:t>
      </w:r>
      <w:r w:rsidRPr="004C3672">
        <w:rPr>
          <w:b/>
          <w:bCs/>
          <w:color w:val="0D0D0D"/>
          <w:sz w:val="21"/>
          <w:szCs w:val="21"/>
          <w:shd w:val="clear" w:color="auto" w:fill="FFFFFF"/>
        </w:rPr>
        <w:t>输入数据表示，用于</w:t>
      </w:r>
      <w:r w:rsidRPr="004C3672">
        <w:rPr>
          <w:b/>
          <w:bCs/>
          <w:color w:val="0D0D0D"/>
          <w:sz w:val="21"/>
          <w:szCs w:val="21"/>
          <w:shd w:val="clear" w:color="auto" w:fill="FFFFFF"/>
        </w:rPr>
        <w:t>3D</w:t>
      </w:r>
      <w:r w:rsidRPr="004C3672">
        <w:rPr>
          <w:b/>
          <w:bCs/>
          <w:color w:val="0D0D0D"/>
          <w:sz w:val="21"/>
          <w:szCs w:val="21"/>
          <w:shd w:val="clear" w:color="auto" w:fill="FFFFFF"/>
        </w:rPr>
        <w:t>卷积神经网络</w:t>
      </w:r>
      <w:r w:rsidR="00B06485">
        <w:rPr>
          <w:b/>
          <w:bCs/>
          <w:color w:val="0D0D0D"/>
          <w:sz w:val="21"/>
          <w:szCs w:val="21"/>
          <w:shd w:val="clear" w:color="auto" w:fill="FFFFFF"/>
        </w:rPr>
        <w:t>（</w:t>
      </w:r>
      <w:r w:rsidR="00D60988" w:rsidRPr="004C3672">
        <w:rPr>
          <w:b/>
          <w:bCs/>
          <w:color w:val="0D0D0D"/>
          <w:sz w:val="21"/>
          <w:szCs w:val="21"/>
          <w:shd w:val="clear" w:color="auto" w:fill="FFFFFF"/>
        </w:rPr>
        <w:t>CNN</w:t>
      </w:r>
      <w:r w:rsidR="00B06485">
        <w:rPr>
          <w:b/>
          <w:bCs/>
          <w:color w:val="0D0D0D"/>
          <w:sz w:val="21"/>
          <w:szCs w:val="21"/>
          <w:shd w:val="clear" w:color="auto" w:fill="FFFFFF"/>
        </w:rPr>
        <w:t>）</w:t>
      </w:r>
      <w:r w:rsidRPr="004C3672">
        <w:rPr>
          <w:b/>
          <w:bCs/>
          <w:color w:val="0D0D0D"/>
          <w:sz w:val="21"/>
          <w:szCs w:val="21"/>
          <w:shd w:val="clear" w:color="auto" w:fill="FFFFFF"/>
        </w:rPr>
        <w:t>的计算。将从分子动力学</w:t>
      </w:r>
      <w:r w:rsidR="00B06485">
        <w:rPr>
          <w:b/>
          <w:bCs/>
          <w:color w:val="0D0D0D"/>
          <w:sz w:val="21"/>
          <w:szCs w:val="21"/>
          <w:shd w:val="clear" w:color="auto" w:fill="FFFFFF"/>
        </w:rPr>
        <w:t>（</w:t>
      </w:r>
      <w:r w:rsidR="00B06485">
        <w:rPr>
          <w:b/>
          <w:bCs/>
          <w:color w:val="0D0D0D"/>
          <w:sz w:val="21"/>
          <w:szCs w:val="21"/>
          <w:shd w:val="clear" w:color="auto" w:fill="FFFFFF"/>
        </w:rPr>
        <w:t>MD</w:t>
      </w:r>
      <w:r w:rsidR="00B06485">
        <w:rPr>
          <w:b/>
          <w:bCs/>
          <w:color w:val="0D0D0D"/>
          <w:sz w:val="21"/>
          <w:szCs w:val="21"/>
          <w:shd w:val="clear" w:color="auto" w:fill="FFFFFF"/>
        </w:rPr>
        <w:t>）</w:t>
      </w:r>
      <w:r w:rsidRPr="004C3672">
        <w:rPr>
          <w:b/>
          <w:bCs/>
          <w:color w:val="0D0D0D"/>
          <w:sz w:val="21"/>
          <w:szCs w:val="21"/>
          <w:shd w:val="clear" w:color="auto" w:fill="FFFFFF"/>
        </w:rPr>
        <w:t>模拟中获得的原子位置转换为体</w:t>
      </w:r>
      <w:proofErr w:type="gramStart"/>
      <w:r w:rsidRPr="004C3672">
        <w:rPr>
          <w:b/>
          <w:bCs/>
          <w:color w:val="0D0D0D"/>
          <w:sz w:val="21"/>
          <w:szCs w:val="21"/>
          <w:shd w:val="clear" w:color="auto" w:fill="FFFFFF"/>
        </w:rPr>
        <w:t>素表示</w:t>
      </w:r>
      <w:proofErr w:type="gramEnd"/>
      <w:r w:rsidRPr="004C3672">
        <w:rPr>
          <w:b/>
          <w:bCs/>
          <w:color w:val="0D0D0D"/>
          <w:sz w:val="21"/>
          <w:szCs w:val="21"/>
          <w:shd w:val="clear" w:color="auto" w:fill="FFFFFF"/>
        </w:rPr>
        <w:t>的方法，以木糖醇在</w:t>
      </w:r>
      <w:r w:rsidRPr="004C3672">
        <w:rPr>
          <w:b/>
          <w:bCs/>
          <w:color w:val="0D0D0D"/>
          <w:sz w:val="21"/>
          <w:szCs w:val="21"/>
          <w:shd w:val="clear" w:color="auto" w:fill="FFFFFF"/>
        </w:rPr>
        <w:t xml:space="preserve">90 </w:t>
      </w:r>
      <w:proofErr w:type="spellStart"/>
      <w:r w:rsidRPr="004C3672">
        <w:rPr>
          <w:b/>
          <w:bCs/>
          <w:color w:val="0D0D0D"/>
          <w:sz w:val="21"/>
          <w:szCs w:val="21"/>
          <w:shd w:val="clear" w:color="auto" w:fill="FFFFFF"/>
        </w:rPr>
        <w:t>wt</w:t>
      </w:r>
      <w:proofErr w:type="spellEnd"/>
      <w:r w:rsidRPr="004C3672">
        <w:rPr>
          <w:b/>
          <w:bCs/>
          <w:color w:val="0D0D0D"/>
          <w:sz w:val="21"/>
          <w:szCs w:val="21"/>
          <w:shd w:val="clear" w:color="auto" w:fill="FFFFFF"/>
        </w:rPr>
        <w:t>％</w:t>
      </w:r>
      <w:r w:rsidR="00BD13C4" w:rsidRPr="004C3672">
        <w:rPr>
          <w:b/>
          <w:bCs/>
          <w:color w:val="0D0D0D"/>
          <w:sz w:val="21"/>
          <w:szCs w:val="21"/>
          <w:shd w:val="clear" w:color="auto" w:fill="FFFFFF"/>
        </w:rPr>
        <w:t xml:space="preserve"> 1,4-</w:t>
      </w:r>
      <w:r w:rsidR="00BD13C4" w:rsidRPr="004C3672">
        <w:rPr>
          <w:b/>
          <w:bCs/>
          <w:color w:val="0D0D0D"/>
          <w:sz w:val="21"/>
          <w:szCs w:val="21"/>
          <w:shd w:val="clear" w:color="auto" w:fill="FFFFFF"/>
        </w:rPr>
        <w:t>二氧六环</w:t>
      </w:r>
      <w:r w:rsidRPr="004C3672">
        <w:rPr>
          <w:b/>
          <w:bCs/>
          <w:color w:val="0D0D0D"/>
          <w:sz w:val="21"/>
          <w:szCs w:val="21"/>
          <w:shd w:val="clear" w:color="auto" w:fill="FFFFFF"/>
        </w:rPr>
        <w:t>中为例。</w:t>
      </w:r>
    </w:p>
    <w:p w14:paraId="24D5C0AE" w14:textId="77777777" w:rsidR="003D168C" w:rsidRDefault="00B06485" w:rsidP="00A948CF">
      <w:pPr>
        <w:ind w:firstLineChars="0" w:firstLine="0"/>
        <w:jc w:val="center"/>
        <w:rPr>
          <w:b/>
          <w:bCs/>
          <w:color w:val="0D0D0D"/>
          <w:sz w:val="21"/>
          <w:szCs w:val="21"/>
          <w:shd w:val="clear" w:color="auto" w:fill="FFFFFF"/>
        </w:rPr>
      </w:pPr>
      <w:r>
        <w:rPr>
          <w:b/>
          <w:bCs/>
          <w:color w:val="0D0D0D"/>
          <w:sz w:val="21"/>
          <w:szCs w:val="21"/>
          <w:shd w:val="clear" w:color="auto" w:fill="FFFFFF"/>
        </w:rPr>
        <w:t>（</w:t>
      </w:r>
      <w:r w:rsidR="004C3672" w:rsidRPr="004C3672">
        <w:rPr>
          <w:b/>
          <w:bCs/>
          <w:color w:val="0D0D0D"/>
          <w:sz w:val="21"/>
          <w:szCs w:val="21"/>
          <w:shd w:val="clear" w:color="auto" w:fill="FFFFFF"/>
        </w:rPr>
        <w:t>a</w:t>
      </w:r>
      <w:r>
        <w:rPr>
          <w:b/>
          <w:bCs/>
          <w:color w:val="0D0D0D"/>
          <w:sz w:val="21"/>
          <w:szCs w:val="21"/>
          <w:shd w:val="clear" w:color="auto" w:fill="FFFFFF"/>
        </w:rPr>
        <w:t>）</w:t>
      </w:r>
      <w:r w:rsidR="004C3672" w:rsidRPr="004C3672">
        <w:rPr>
          <w:b/>
          <w:bCs/>
          <w:color w:val="0D0D0D"/>
          <w:sz w:val="21"/>
          <w:szCs w:val="21"/>
          <w:shd w:val="clear" w:color="auto" w:fill="FFFFFF"/>
        </w:rPr>
        <w:t xml:space="preserve"> </w:t>
      </w:r>
      <w:r w:rsidR="00A948CF" w:rsidRPr="004C3672">
        <w:rPr>
          <w:b/>
          <w:bCs/>
          <w:color w:val="0D0D0D"/>
          <w:sz w:val="21"/>
          <w:szCs w:val="21"/>
          <w:shd w:val="clear" w:color="auto" w:fill="FFFFFF"/>
        </w:rPr>
        <w:t>对于每个</w:t>
      </w:r>
      <w:r w:rsidR="00A948CF" w:rsidRPr="004C3672">
        <w:rPr>
          <w:b/>
          <w:bCs/>
          <w:color w:val="0D0D0D"/>
          <w:sz w:val="21"/>
          <w:szCs w:val="21"/>
          <w:shd w:val="clear" w:color="auto" w:fill="FFFFFF"/>
        </w:rPr>
        <w:t>MD</w:t>
      </w:r>
      <w:r w:rsidR="00A948CF" w:rsidRPr="004C3672">
        <w:rPr>
          <w:b/>
          <w:bCs/>
          <w:color w:val="0D0D0D"/>
          <w:sz w:val="21"/>
          <w:szCs w:val="21"/>
          <w:shd w:val="clear" w:color="auto" w:fill="FFFFFF"/>
        </w:rPr>
        <w:t>配置</w:t>
      </w:r>
      <w:r>
        <w:rPr>
          <w:b/>
          <w:bCs/>
          <w:color w:val="0D0D0D"/>
          <w:sz w:val="21"/>
          <w:szCs w:val="21"/>
          <w:shd w:val="clear" w:color="auto" w:fill="FFFFFF"/>
        </w:rPr>
        <w:t>（</w:t>
      </w:r>
      <w:r w:rsidR="00A948CF" w:rsidRPr="004C3672">
        <w:rPr>
          <w:b/>
          <w:bCs/>
          <w:color w:val="0D0D0D"/>
          <w:sz w:val="21"/>
          <w:szCs w:val="21"/>
          <w:shd w:val="clear" w:color="auto" w:fill="FFFFFF"/>
        </w:rPr>
        <w:t>左侧的示例），一个</w:t>
      </w:r>
      <w:r w:rsidR="004C3672" w:rsidRPr="004C3672">
        <w:rPr>
          <w:b/>
          <w:bCs/>
          <w:color w:val="0D0D0D"/>
          <w:sz w:val="21"/>
          <w:szCs w:val="21"/>
          <w:shd w:val="clear" w:color="auto" w:fill="FFFFFF"/>
        </w:rPr>
        <w:t xml:space="preserve"> </w:t>
      </w:r>
      <w:r>
        <w:rPr>
          <w:b/>
          <w:bCs/>
          <w:sz w:val="21"/>
          <w:szCs w:val="21"/>
        </w:rPr>
        <w:t>（</w:t>
      </w:r>
      <w:r w:rsidR="004C3672" w:rsidRPr="004C3672">
        <w:rPr>
          <w:b/>
          <w:bCs/>
          <w:sz w:val="21"/>
          <w:szCs w:val="21"/>
        </w:rPr>
        <w:t>4 nm</w:t>
      </w:r>
      <w:r>
        <w:rPr>
          <w:b/>
          <w:bCs/>
          <w:sz w:val="21"/>
          <w:szCs w:val="21"/>
        </w:rPr>
        <w:t>）</w:t>
      </w:r>
      <w:r w:rsidR="004C3672" w:rsidRPr="004C3672">
        <w:rPr>
          <w:b/>
          <w:bCs/>
          <w:sz w:val="21"/>
          <w:szCs w:val="21"/>
          <w:vertAlign w:val="superscript"/>
        </w:rPr>
        <w:t>3</w:t>
      </w:r>
      <w:r w:rsidR="00A948CF" w:rsidRPr="004C3672">
        <w:rPr>
          <w:b/>
          <w:bCs/>
          <w:color w:val="0D0D0D"/>
          <w:sz w:val="21"/>
          <w:szCs w:val="21"/>
          <w:shd w:val="clear" w:color="auto" w:fill="FFFFFF"/>
        </w:rPr>
        <w:t>的立方体</w:t>
      </w:r>
      <w:proofErr w:type="gramStart"/>
      <w:r w:rsidR="00A948CF" w:rsidRPr="004C3672">
        <w:rPr>
          <w:b/>
          <w:bCs/>
          <w:color w:val="0D0D0D"/>
          <w:sz w:val="21"/>
          <w:szCs w:val="21"/>
          <w:shd w:val="clear" w:color="auto" w:fill="FFFFFF"/>
        </w:rPr>
        <w:t>框中心</w:t>
      </w:r>
      <w:proofErr w:type="gramEnd"/>
      <w:r w:rsidR="00A948CF" w:rsidRPr="004C3672">
        <w:rPr>
          <w:b/>
          <w:bCs/>
          <w:color w:val="0D0D0D"/>
          <w:sz w:val="21"/>
          <w:szCs w:val="21"/>
          <w:shd w:val="clear" w:color="auto" w:fill="FFFFFF"/>
        </w:rPr>
        <w:t>对准反应物，并使用</w:t>
      </w:r>
      <w:r w:rsidR="00A948CF" w:rsidRPr="004C3672">
        <w:rPr>
          <w:b/>
          <w:bCs/>
          <w:color w:val="0D0D0D"/>
          <w:sz w:val="21"/>
          <w:szCs w:val="21"/>
          <w:shd w:val="clear" w:color="auto" w:fill="FFFFFF"/>
        </w:rPr>
        <w:t>20 × 20 × 20</w:t>
      </w:r>
      <w:r w:rsidR="00A948CF" w:rsidRPr="004C3672">
        <w:rPr>
          <w:b/>
          <w:bCs/>
          <w:color w:val="0D0D0D"/>
          <w:sz w:val="21"/>
          <w:szCs w:val="21"/>
          <w:shd w:val="clear" w:color="auto" w:fill="FFFFFF"/>
        </w:rPr>
        <w:t>的</w:t>
      </w:r>
      <w:r w:rsidR="004C3672" w:rsidRPr="004C3672">
        <w:rPr>
          <w:b/>
          <w:bCs/>
          <w:color w:val="0D0D0D"/>
          <w:sz w:val="21"/>
          <w:szCs w:val="21"/>
          <w:shd w:val="clear" w:color="auto" w:fill="FFFFFF"/>
        </w:rPr>
        <w:t xml:space="preserve"> </w:t>
      </w:r>
      <w:r>
        <w:rPr>
          <w:b/>
          <w:bCs/>
          <w:sz w:val="21"/>
          <w:szCs w:val="21"/>
        </w:rPr>
        <w:t>（</w:t>
      </w:r>
      <w:r w:rsidR="004C3672" w:rsidRPr="004C3672">
        <w:rPr>
          <w:b/>
          <w:bCs/>
          <w:sz w:val="21"/>
          <w:szCs w:val="21"/>
        </w:rPr>
        <w:t>0.2 nm</w:t>
      </w:r>
      <w:r>
        <w:rPr>
          <w:b/>
          <w:bCs/>
          <w:sz w:val="21"/>
          <w:szCs w:val="21"/>
        </w:rPr>
        <w:t>）</w:t>
      </w:r>
      <w:r w:rsidR="004C3672" w:rsidRPr="004C3672">
        <w:rPr>
          <w:b/>
          <w:bCs/>
          <w:sz w:val="21"/>
          <w:szCs w:val="21"/>
          <w:vertAlign w:val="superscript"/>
        </w:rPr>
        <w:t>3</w:t>
      </w:r>
      <w:r w:rsidR="00A948CF" w:rsidRPr="004C3672">
        <w:rPr>
          <w:b/>
          <w:bCs/>
          <w:color w:val="0D0D0D"/>
          <w:sz w:val="21"/>
          <w:szCs w:val="21"/>
          <w:shd w:val="clear" w:color="auto" w:fill="FFFFFF"/>
        </w:rPr>
        <w:t>体积元格网格对空间进行离散化。在每个体积元素内存储水、</w:t>
      </w:r>
      <w:proofErr w:type="gramStart"/>
      <w:r w:rsidR="00A948CF" w:rsidRPr="004C3672">
        <w:rPr>
          <w:b/>
          <w:bCs/>
          <w:color w:val="0D0D0D"/>
          <w:sz w:val="21"/>
          <w:szCs w:val="21"/>
          <w:shd w:val="clear" w:color="auto" w:fill="FFFFFF"/>
        </w:rPr>
        <w:t>反应物氧原子</w:t>
      </w:r>
      <w:proofErr w:type="gramEnd"/>
      <w:r w:rsidR="00A948CF" w:rsidRPr="004C3672">
        <w:rPr>
          <w:b/>
          <w:bCs/>
          <w:color w:val="0D0D0D"/>
          <w:sz w:val="21"/>
          <w:szCs w:val="21"/>
          <w:shd w:val="clear" w:color="auto" w:fill="FFFFFF"/>
        </w:rPr>
        <w:t>和辅助溶剂原子位置的归一化出现次数，存储在不同的通道中，以生成一个</w:t>
      </w:r>
      <w:proofErr w:type="gramStart"/>
      <w:r w:rsidR="00A948CF" w:rsidRPr="004C3672">
        <w:rPr>
          <w:b/>
          <w:bCs/>
          <w:color w:val="0D0D0D"/>
          <w:sz w:val="21"/>
          <w:szCs w:val="21"/>
          <w:shd w:val="clear" w:color="auto" w:fill="FFFFFF"/>
        </w:rPr>
        <w:t>20×20×</w:t>
      </w:r>
      <w:proofErr w:type="gramEnd"/>
      <w:r w:rsidR="00A948CF" w:rsidRPr="004C3672">
        <w:rPr>
          <w:b/>
          <w:bCs/>
          <w:color w:val="0D0D0D"/>
          <w:sz w:val="21"/>
          <w:szCs w:val="21"/>
          <w:shd w:val="clear" w:color="auto" w:fill="FFFFFF"/>
        </w:rPr>
        <w:t>20×3</w:t>
      </w:r>
      <w:r w:rsidR="00A948CF" w:rsidRPr="004C3672">
        <w:rPr>
          <w:b/>
          <w:bCs/>
          <w:color w:val="0D0D0D"/>
          <w:sz w:val="21"/>
          <w:szCs w:val="21"/>
          <w:shd w:val="clear" w:color="auto" w:fill="FFFFFF"/>
        </w:rPr>
        <w:t>的体素网格。通过以红色显示水通道，以绿色显示反应物通道，以蓝色显示辅助溶剂通道来可视化体素。为了说明反应物周围的溶剂分布，一半的体素是透明的。</w:t>
      </w:r>
    </w:p>
    <w:p w14:paraId="1E90E117" w14:textId="77777777" w:rsidR="008E528B" w:rsidRDefault="00B06485" w:rsidP="008E528B">
      <w:pPr>
        <w:ind w:firstLineChars="0" w:firstLine="0"/>
        <w:jc w:val="center"/>
        <w:rPr>
          <w:b/>
          <w:bCs/>
          <w:color w:val="0D0D0D"/>
          <w:sz w:val="21"/>
          <w:szCs w:val="21"/>
          <w:shd w:val="clear" w:color="auto" w:fill="FFFFFF"/>
        </w:rPr>
      </w:pPr>
      <w:r>
        <w:rPr>
          <w:b/>
          <w:bCs/>
          <w:color w:val="0D0D0D"/>
          <w:sz w:val="21"/>
          <w:szCs w:val="21"/>
          <w:shd w:val="clear" w:color="auto" w:fill="FFFFFF"/>
        </w:rPr>
        <w:t>（</w:t>
      </w:r>
      <w:r w:rsidR="004C3672" w:rsidRPr="004C3672">
        <w:rPr>
          <w:b/>
          <w:bCs/>
          <w:color w:val="0D0D0D"/>
          <w:sz w:val="21"/>
          <w:szCs w:val="21"/>
          <w:shd w:val="clear" w:color="auto" w:fill="FFFFFF"/>
        </w:rPr>
        <w:t>b</w:t>
      </w:r>
      <w:r>
        <w:rPr>
          <w:b/>
          <w:bCs/>
          <w:color w:val="0D0D0D"/>
          <w:sz w:val="21"/>
          <w:szCs w:val="21"/>
          <w:shd w:val="clear" w:color="auto" w:fill="FFFFFF"/>
        </w:rPr>
        <w:t>）</w:t>
      </w:r>
      <w:r w:rsidR="004C3672" w:rsidRPr="004C3672">
        <w:rPr>
          <w:b/>
          <w:bCs/>
          <w:color w:val="0D0D0D"/>
          <w:sz w:val="21"/>
          <w:szCs w:val="21"/>
          <w:shd w:val="clear" w:color="auto" w:fill="FFFFFF"/>
        </w:rPr>
        <w:t xml:space="preserve"> </w:t>
      </w:r>
      <w:r w:rsidR="00A948CF" w:rsidRPr="004C3672">
        <w:rPr>
          <w:b/>
          <w:bCs/>
          <w:color w:val="0D0D0D"/>
          <w:sz w:val="21"/>
          <w:szCs w:val="21"/>
          <w:shd w:val="clear" w:color="auto" w:fill="FFFFFF"/>
        </w:rPr>
        <w:t>体素网格在</w:t>
      </w:r>
      <w:r w:rsidR="00A948CF" w:rsidRPr="004C3672">
        <w:rPr>
          <w:b/>
          <w:bCs/>
          <w:color w:val="0D0D0D"/>
          <w:sz w:val="21"/>
          <w:szCs w:val="21"/>
          <w:shd w:val="clear" w:color="auto" w:fill="FFFFFF"/>
        </w:rPr>
        <w:t>2 ns</w:t>
      </w:r>
      <w:r w:rsidR="00A948CF" w:rsidRPr="004C3672">
        <w:rPr>
          <w:b/>
          <w:bCs/>
          <w:color w:val="0D0D0D"/>
          <w:sz w:val="21"/>
          <w:szCs w:val="21"/>
          <w:shd w:val="clear" w:color="auto" w:fill="FFFFFF"/>
        </w:rPr>
        <w:t>的</w:t>
      </w:r>
      <w:r w:rsidR="00A948CF" w:rsidRPr="004C3672">
        <w:rPr>
          <w:b/>
          <w:bCs/>
          <w:color w:val="0D0D0D"/>
          <w:sz w:val="21"/>
          <w:szCs w:val="21"/>
          <w:shd w:val="clear" w:color="auto" w:fill="FFFFFF"/>
        </w:rPr>
        <w:t>MD</w:t>
      </w:r>
      <w:r w:rsidR="00A948CF" w:rsidRPr="004C3672">
        <w:rPr>
          <w:b/>
          <w:bCs/>
          <w:color w:val="0D0D0D"/>
          <w:sz w:val="21"/>
          <w:szCs w:val="21"/>
          <w:shd w:val="clear" w:color="auto" w:fill="FFFFFF"/>
        </w:rPr>
        <w:t>数据</w:t>
      </w:r>
      <w:r>
        <w:rPr>
          <w:b/>
          <w:bCs/>
          <w:color w:val="0D0D0D"/>
          <w:sz w:val="21"/>
          <w:szCs w:val="21"/>
          <w:shd w:val="clear" w:color="auto" w:fill="FFFFFF"/>
        </w:rPr>
        <w:t>（</w:t>
      </w:r>
      <w:r w:rsidR="00A948CF" w:rsidRPr="004C3672">
        <w:rPr>
          <w:b/>
          <w:bCs/>
          <w:color w:val="0D0D0D"/>
          <w:sz w:val="21"/>
          <w:szCs w:val="21"/>
          <w:shd w:val="clear" w:color="auto" w:fill="FFFFFF"/>
        </w:rPr>
        <w:t>200</w:t>
      </w:r>
      <w:r w:rsidR="00A948CF" w:rsidRPr="004C3672">
        <w:rPr>
          <w:b/>
          <w:bCs/>
          <w:color w:val="0D0D0D"/>
          <w:sz w:val="21"/>
          <w:szCs w:val="21"/>
          <w:shd w:val="clear" w:color="auto" w:fill="FFFFFF"/>
        </w:rPr>
        <w:t>个</w:t>
      </w:r>
      <w:r w:rsidR="00A948CF" w:rsidRPr="004C3672">
        <w:rPr>
          <w:b/>
          <w:bCs/>
          <w:color w:val="0D0D0D"/>
          <w:sz w:val="21"/>
          <w:szCs w:val="21"/>
          <w:shd w:val="clear" w:color="auto" w:fill="FFFFFF"/>
        </w:rPr>
        <w:t>MD</w:t>
      </w:r>
      <w:r w:rsidR="00A948CF" w:rsidRPr="004C3672">
        <w:rPr>
          <w:b/>
          <w:bCs/>
          <w:color w:val="0D0D0D"/>
          <w:sz w:val="21"/>
          <w:szCs w:val="21"/>
          <w:shd w:val="clear" w:color="auto" w:fill="FFFFFF"/>
        </w:rPr>
        <w:t>配置）上进行平均，生成一个</w:t>
      </w:r>
      <w:proofErr w:type="gramStart"/>
      <w:r w:rsidR="00A948CF" w:rsidRPr="004C3672">
        <w:rPr>
          <w:b/>
          <w:bCs/>
          <w:color w:val="0D0D0D"/>
          <w:sz w:val="21"/>
          <w:szCs w:val="21"/>
          <w:shd w:val="clear" w:color="auto" w:fill="FFFFFF"/>
        </w:rPr>
        <w:t>20×20×</w:t>
      </w:r>
      <w:proofErr w:type="gramEnd"/>
      <w:r w:rsidR="00A948CF" w:rsidRPr="004C3672">
        <w:rPr>
          <w:b/>
          <w:bCs/>
          <w:color w:val="0D0D0D"/>
          <w:sz w:val="21"/>
          <w:szCs w:val="21"/>
          <w:shd w:val="clear" w:color="auto" w:fill="FFFFFF"/>
        </w:rPr>
        <w:t>20×3</w:t>
      </w:r>
      <w:r w:rsidR="00A948CF" w:rsidRPr="004C3672">
        <w:rPr>
          <w:b/>
          <w:bCs/>
          <w:color w:val="0D0D0D"/>
          <w:sz w:val="21"/>
          <w:szCs w:val="21"/>
          <w:shd w:val="clear" w:color="auto" w:fill="FFFFFF"/>
        </w:rPr>
        <w:t>的体素表示。</w:t>
      </w:r>
    </w:p>
    <w:p w14:paraId="28FAB32B" w14:textId="4EFDF775" w:rsidR="00A948CF" w:rsidRPr="008E528B" w:rsidRDefault="008E528B" w:rsidP="008E528B">
      <w:pPr>
        <w:ind w:firstLineChars="0" w:firstLine="0"/>
        <w:jc w:val="center"/>
        <w:rPr>
          <w:b/>
          <w:bCs/>
          <w:color w:val="0D0D0D"/>
          <w:sz w:val="21"/>
          <w:szCs w:val="21"/>
          <w:shd w:val="clear" w:color="auto" w:fill="FFFFFF"/>
        </w:rPr>
      </w:pPr>
      <w:r>
        <w:rPr>
          <w:rFonts w:hint="eastAsia"/>
          <w:b/>
          <w:bCs/>
          <w:color w:val="0D0D0D"/>
          <w:sz w:val="21"/>
          <w:szCs w:val="21"/>
          <w:shd w:val="clear" w:color="auto" w:fill="FFFFFF"/>
        </w:rPr>
        <w:t>（</w:t>
      </w:r>
      <w:r>
        <w:rPr>
          <w:rFonts w:hint="eastAsia"/>
          <w:b/>
          <w:bCs/>
          <w:color w:val="0D0D0D"/>
          <w:sz w:val="21"/>
          <w:szCs w:val="21"/>
          <w:shd w:val="clear" w:color="auto" w:fill="FFFFFF"/>
        </w:rPr>
        <w:t>c</w:t>
      </w:r>
      <w:r>
        <w:rPr>
          <w:rFonts w:hint="eastAsia"/>
          <w:b/>
          <w:bCs/>
          <w:color w:val="0D0D0D"/>
          <w:sz w:val="21"/>
          <w:szCs w:val="21"/>
          <w:shd w:val="clear" w:color="auto" w:fill="FFFFFF"/>
        </w:rPr>
        <w:t>）</w:t>
      </w:r>
      <w:r w:rsidR="00A948CF" w:rsidRPr="008E528B">
        <w:rPr>
          <w:b/>
          <w:bCs/>
          <w:color w:val="0D0D0D"/>
          <w:sz w:val="21"/>
          <w:szCs w:val="21"/>
          <w:shd w:val="clear" w:color="auto" w:fill="FFFFFF"/>
        </w:rPr>
        <w:t>对于每个反应物</w:t>
      </w:r>
      <w:r w:rsidR="00A948CF" w:rsidRPr="008E528B">
        <w:rPr>
          <w:b/>
          <w:bCs/>
          <w:color w:val="0D0D0D"/>
          <w:sz w:val="21"/>
          <w:szCs w:val="21"/>
          <w:shd w:val="clear" w:color="auto" w:fill="FFFFFF"/>
        </w:rPr>
        <w:t>-</w:t>
      </w:r>
      <w:r w:rsidR="00A948CF" w:rsidRPr="008E528B">
        <w:rPr>
          <w:b/>
          <w:bCs/>
          <w:color w:val="0D0D0D"/>
          <w:sz w:val="21"/>
          <w:szCs w:val="21"/>
          <w:shd w:val="clear" w:color="auto" w:fill="FFFFFF"/>
        </w:rPr>
        <w:t>溶剂系统，使用</w:t>
      </w:r>
      <w:r w:rsidR="00A948CF" w:rsidRPr="008E528B">
        <w:rPr>
          <w:b/>
          <w:bCs/>
          <w:color w:val="0D0D0D"/>
          <w:sz w:val="21"/>
          <w:szCs w:val="21"/>
          <w:shd w:val="clear" w:color="auto" w:fill="FFFFFF"/>
        </w:rPr>
        <w:t>20 ns</w:t>
      </w:r>
      <w:r w:rsidR="00A948CF" w:rsidRPr="008E528B">
        <w:rPr>
          <w:b/>
          <w:bCs/>
          <w:color w:val="0D0D0D"/>
          <w:sz w:val="21"/>
          <w:szCs w:val="21"/>
          <w:shd w:val="clear" w:color="auto" w:fill="FFFFFF"/>
        </w:rPr>
        <w:t>的模拟数据生成</w:t>
      </w:r>
      <w:r w:rsidR="00A948CF" w:rsidRPr="008E528B">
        <w:rPr>
          <w:b/>
          <w:bCs/>
          <w:color w:val="0D0D0D"/>
          <w:sz w:val="21"/>
          <w:szCs w:val="21"/>
          <w:shd w:val="clear" w:color="auto" w:fill="FFFFFF"/>
        </w:rPr>
        <w:t>10</w:t>
      </w:r>
      <w:r w:rsidR="00A948CF" w:rsidRPr="008E528B">
        <w:rPr>
          <w:b/>
          <w:bCs/>
          <w:color w:val="0D0D0D"/>
          <w:sz w:val="21"/>
          <w:szCs w:val="21"/>
          <w:shd w:val="clear" w:color="auto" w:fill="FFFFFF"/>
        </w:rPr>
        <w:t>个独立的体素表示。</w:t>
      </w:r>
    </w:p>
    <w:p w14:paraId="34B84353" w14:textId="0C05751B" w:rsidR="00A948CF" w:rsidRPr="00555C2D" w:rsidRDefault="0096581C" w:rsidP="008E528B">
      <w:pPr>
        <w:pStyle w:val="2"/>
        <w:numPr>
          <w:ilvl w:val="0"/>
          <w:numId w:val="0"/>
        </w:numPr>
      </w:pPr>
      <w:r>
        <w:t xml:space="preserve">2.4 </w:t>
      </w:r>
      <w:r w:rsidR="00A948CF" w:rsidRPr="00555C2D">
        <w:t>3D CNN以更少的模拟时间改善了反应率预测</w:t>
      </w:r>
    </w:p>
    <w:p w14:paraId="1BFBA4AA" w14:textId="2E6FCF17" w:rsidR="00A948CF" w:rsidRPr="004C3672" w:rsidRDefault="00A948CF" w:rsidP="004C3672">
      <w:pPr>
        <w:ind w:firstLineChars="0" w:firstLine="420"/>
      </w:pPr>
      <w:r w:rsidRPr="00AB699D">
        <w:t>接下来，我们开发了一个</w:t>
      </w:r>
      <w:r w:rsidRPr="00AB699D">
        <w:t>3D CNN</w:t>
      </w:r>
      <w:r w:rsidRPr="00AB699D">
        <w:t>模型，我们称之为</w:t>
      </w:r>
      <w:proofErr w:type="spellStart"/>
      <w:r w:rsidRPr="00AB699D">
        <w:t>SolventNet</w:t>
      </w:r>
      <w:proofErr w:type="spellEnd"/>
      <w:r w:rsidRPr="00AB699D">
        <w:t>，该模型输入体</w:t>
      </w:r>
      <w:proofErr w:type="gramStart"/>
      <w:r w:rsidRPr="00AB699D">
        <w:t>素表示</w:t>
      </w:r>
      <w:proofErr w:type="gramEnd"/>
      <w:r w:rsidRPr="00AB699D">
        <w:t>并输出预测的动力学溶剂参数。</w:t>
      </w:r>
      <w:proofErr w:type="spellStart"/>
      <w:r w:rsidRPr="00AB699D">
        <w:t>SolventNet</w:t>
      </w:r>
      <w:proofErr w:type="spellEnd"/>
      <w:r w:rsidRPr="00AB699D">
        <w:t>架构由四个卷积层、两个</w:t>
      </w:r>
      <w:proofErr w:type="gramStart"/>
      <w:r w:rsidRPr="00AB699D">
        <w:t>最大池层和</w:t>
      </w:r>
      <w:proofErr w:type="gramEnd"/>
      <w:r w:rsidRPr="00AB699D">
        <w:t>三个完全连接的层组成，如图</w:t>
      </w:r>
      <w:r w:rsidR="003D168C">
        <w:t>2-3</w:t>
      </w:r>
      <w:r w:rsidRPr="00AB699D">
        <w:t>a</w:t>
      </w:r>
      <w:r w:rsidRPr="00AB699D">
        <w:t>所示。该架构基于之前开发的</w:t>
      </w:r>
      <w:proofErr w:type="spellStart"/>
      <w:r w:rsidRPr="00AB699D">
        <w:t>VoxNet</w:t>
      </w:r>
      <w:proofErr w:type="spellEnd"/>
      <w:r w:rsidRPr="00AB699D">
        <w:t xml:space="preserve"> 3D CNN</w:t>
      </w:r>
      <w:r w:rsidRPr="00AB699D">
        <w:t>，但用两个卷积层、一个最大池化层和三个全连接层取代了原先的全连接的层。我们还将</w:t>
      </w:r>
      <w:proofErr w:type="spellStart"/>
      <w:r w:rsidRPr="00AB699D">
        <w:t>SolventNet</w:t>
      </w:r>
      <w:proofErr w:type="spellEnd"/>
      <w:r w:rsidRPr="00AB699D">
        <w:t>与</w:t>
      </w:r>
      <w:r w:rsidRPr="00AB699D">
        <w:t>VoxNet31</w:t>
      </w:r>
      <w:r w:rsidRPr="00AB699D">
        <w:t>和</w:t>
      </w:r>
      <w:r w:rsidRPr="00AB699D">
        <w:t>ORION30 3D CNN</w:t>
      </w:r>
      <w:r w:rsidRPr="00AB699D">
        <w:t>进行了比较</w:t>
      </w:r>
      <w:r w:rsidR="00B06485">
        <w:t>（</w:t>
      </w:r>
      <w:r w:rsidRPr="00AB699D">
        <w:t>ESI</w:t>
      </w:r>
      <w:r w:rsidRPr="00AB699D">
        <w:t>，图</w:t>
      </w:r>
      <w:r w:rsidRPr="00AB699D">
        <w:t>S4†</w:t>
      </w:r>
      <w:r w:rsidRPr="00AB699D">
        <w:t>）调查</w:t>
      </w:r>
      <w:r w:rsidRPr="00AB699D">
        <w:t>3D CNN</w:t>
      </w:r>
      <w:r w:rsidRPr="00AB699D">
        <w:lastRenderedPageBreak/>
        <w:t>架构的预测准确性。所有三个模型都包括一个带有线性激活单元的层，用于预测</w:t>
      </w:r>
      <m:oMath>
        <m:r>
          <m:rPr>
            <m:sty m:val="p"/>
          </m:rPr>
          <w:rPr>
            <w:rFonts w:ascii="Cambria Math" w:hAnsi="Cambria Math"/>
          </w:rPr>
          <m:t>σ</m:t>
        </m:r>
      </m:oMath>
      <w:r w:rsidRPr="00AB699D">
        <w:t>的回归任务。</w:t>
      </w:r>
    </w:p>
    <w:p w14:paraId="1FE8DB9C" w14:textId="7847DC0D" w:rsidR="00A948CF" w:rsidRPr="00AB699D" w:rsidRDefault="00A948CF" w:rsidP="00A948CF">
      <w:pPr>
        <w:ind w:firstLineChars="0" w:firstLine="420"/>
      </w:pPr>
      <w:r w:rsidRPr="00AB699D">
        <w:t>3D CNN</w:t>
      </w:r>
      <w:r w:rsidRPr="00AB699D">
        <w:t>使用</w:t>
      </w:r>
      <w:r w:rsidRPr="00AB699D">
        <w:t>5</w:t>
      </w:r>
      <w:r w:rsidRPr="00AB699D">
        <w:t>倍交叉验证进行评估，类似于用于人类选择的描述符模型的程序。对于</w:t>
      </w:r>
      <w:r w:rsidRPr="00AB699D">
        <w:t>3D CNN</w:t>
      </w:r>
      <w:r w:rsidRPr="00AB699D">
        <w:t>，训练数据包括</w:t>
      </w:r>
      <w:r w:rsidRPr="00AB699D">
        <w:t>80%</w:t>
      </w:r>
      <w:r w:rsidRPr="00AB699D">
        <w:t>标签的所有增强体素表示</w:t>
      </w:r>
      <w:r w:rsidR="00B06485">
        <w:t>（</w:t>
      </w:r>
      <w:r w:rsidRPr="00AB699D">
        <w:t>1</w:t>
      </w:r>
      <w:r w:rsidR="004C3672">
        <w:t>4</w:t>
      </w:r>
      <w:r w:rsidR="004C3672">
        <w:rPr>
          <w:rFonts w:hint="eastAsia"/>
        </w:rPr>
        <w:t>,</w:t>
      </w:r>
      <w:r w:rsidR="004C3672">
        <w:t xml:space="preserve"> </w:t>
      </w:r>
      <w:r w:rsidRPr="00AB699D">
        <w:t>400</w:t>
      </w:r>
      <w:r w:rsidRPr="00AB699D">
        <w:t>或</w:t>
      </w:r>
      <w:r w:rsidRPr="00AB699D">
        <w:t>14</w:t>
      </w:r>
      <w:r w:rsidR="004C3672">
        <w:t xml:space="preserve">, </w:t>
      </w:r>
      <w:r w:rsidRPr="00AB699D">
        <w:t>640</w:t>
      </w:r>
      <w:r w:rsidRPr="00AB699D">
        <w:t>体素表示），验证数据仅包括其余</w:t>
      </w:r>
      <w:r w:rsidRPr="00AB699D">
        <w:t>20%</w:t>
      </w:r>
      <w:r w:rsidRPr="00AB699D">
        <w:t>标签的非增强体素表示</w:t>
      </w:r>
      <w:r w:rsidR="00B06485">
        <w:t>（</w:t>
      </w:r>
      <w:r w:rsidRPr="00AB699D">
        <w:t>150</w:t>
      </w:r>
      <w:r w:rsidRPr="00AB699D">
        <w:t>或</w:t>
      </w:r>
      <w:r w:rsidRPr="00AB699D">
        <w:t>160</w:t>
      </w:r>
      <w:r w:rsidRPr="00AB699D">
        <w:t>体素表示）。图</w:t>
      </w:r>
      <w:r w:rsidR="004C3672">
        <w:t>2</w:t>
      </w:r>
      <w:r w:rsidR="003D168C">
        <w:t>-</w:t>
      </w:r>
      <w:r w:rsidR="004C3672">
        <w:t>3</w:t>
      </w:r>
      <w:r w:rsidRPr="00AB699D">
        <w:t>b</w:t>
      </w:r>
      <w:r w:rsidRPr="00AB699D">
        <w:t>显示了使用</w:t>
      </w:r>
      <w:proofErr w:type="spellStart"/>
      <w:r w:rsidRPr="00AB699D">
        <w:t>SolventNet</w:t>
      </w:r>
      <w:proofErr w:type="spellEnd"/>
      <w:r w:rsidRPr="00AB699D">
        <w:t>的</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pred</m:t>
            </m:r>
          </m:sub>
        </m:sSub>
      </m:oMath>
      <w:r w:rsidRPr="00AB699D">
        <w:t>和</w:t>
      </w:r>
      <m:oMath>
        <m:sSub>
          <m:sSubPr>
            <m:ctrlPr>
              <w:rPr>
                <w:rFonts w:ascii="Cambria Math" w:hAnsi="Cambria Math"/>
                <w:i/>
              </w:rPr>
            </m:ctrlPr>
          </m:sSubPr>
          <m:e>
            <m:r>
              <w:rPr>
                <w:rFonts w:ascii="Cambria Math" w:hAnsi="Cambria Math"/>
              </w:rPr>
              <m:t>σ</m:t>
            </m:r>
            <m:ctrlPr>
              <w:rPr>
                <w:rFonts w:ascii="Cambria Math" w:hAnsi="Cambria Math"/>
              </w:rPr>
            </m:ctrlPr>
          </m:e>
          <m:sub>
            <m:r>
              <w:rPr>
                <w:rFonts w:ascii="Cambria Math" w:hAnsi="Cambria Math"/>
              </w:rPr>
              <m:t>exp</m:t>
            </m:r>
          </m:sub>
        </m:sSub>
      </m:oMath>
      <w:r w:rsidRPr="00AB699D">
        <w:t>之间的奇偶校验图。</w:t>
      </w:r>
    </w:p>
    <w:p w14:paraId="433DBEF2" w14:textId="0572899E" w:rsidR="00A948CF" w:rsidRPr="00AB699D" w:rsidRDefault="00A948CF" w:rsidP="00A948CF">
      <w:pPr>
        <w:ind w:firstLineChars="0" w:firstLine="420"/>
      </w:pPr>
      <w:proofErr w:type="spellStart"/>
      <w:r w:rsidRPr="00AB699D">
        <w:t>Spred</w:t>
      </w:r>
      <w:proofErr w:type="spellEnd"/>
      <w:r w:rsidRPr="00AB699D">
        <w:t>的值和错误</w:t>
      </w:r>
      <w:proofErr w:type="gramStart"/>
      <w:r w:rsidRPr="00AB699D">
        <w:t>条报告</w:t>
      </w:r>
      <w:proofErr w:type="gramEnd"/>
      <w:r w:rsidRPr="00AB699D">
        <w:t>了每个标签</w:t>
      </w:r>
      <w:r w:rsidRPr="00AB699D">
        <w:t>10</w:t>
      </w:r>
      <w:r w:rsidRPr="00AB699D">
        <w:t>个非增强验证集体</w:t>
      </w:r>
      <w:proofErr w:type="gramStart"/>
      <w:r w:rsidRPr="00AB699D">
        <w:t>素表示</w:t>
      </w:r>
      <w:proofErr w:type="gramEnd"/>
      <w:r w:rsidRPr="00AB699D">
        <w:t>中的每个预测值的平均值和标准差。与基线人类选择的多描述符模型相比</w:t>
      </w:r>
      <w:r w:rsidR="00B06485">
        <w:t>（</w:t>
      </w:r>
      <w:r w:rsidRPr="00AB699D">
        <w:t>图</w:t>
      </w:r>
      <w:r w:rsidRPr="00AB699D">
        <w:t>2</w:t>
      </w:r>
      <w:r w:rsidR="003D168C">
        <w:t>-1</w:t>
      </w:r>
      <w:r w:rsidRPr="00AB699D">
        <w:t>），</w:t>
      </w:r>
      <w:proofErr w:type="spellStart"/>
      <w:r w:rsidRPr="00AB699D">
        <w:t>SolventNet</w:t>
      </w:r>
      <w:proofErr w:type="spellEnd"/>
      <w:r w:rsidRPr="00AB699D">
        <w:t>显著改善了动力学溶剂参数的预测，最佳斜率为</w:t>
      </w:r>
      <w:r w:rsidRPr="00AB699D">
        <w:t>0.89</w:t>
      </w:r>
      <w:r w:rsidRPr="00AB699D">
        <w:t>，</w:t>
      </w:r>
      <w:r w:rsidRPr="00AB699D">
        <w:t>RMSE</w:t>
      </w:r>
      <w:r w:rsidRPr="00AB699D">
        <w:t>为</w:t>
      </w:r>
      <w:r w:rsidRPr="00AB699D">
        <w:t>0.37</w:t>
      </w:r>
      <w:r w:rsidRPr="00AB699D">
        <w:t>。图</w:t>
      </w:r>
      <w:r w:rsidR="004C3672">
        <w:t>2</w:t>
      </w:r>
      <w:r w:rsidR="003D168C">
        <w:t>-</w:t>
      </w:r>
      <w:r w:rsidR="004C3672">
        <w:t>3</w:t>
      </w:r>
      <w:r w:rsidRPr="00AB699D">
        <w:t>c</w:t>
      </w:r>
      <w:r w:rsidRPr="00AB699D">
        <w:t>进一步表明，使用所有三个</w:t>
      </w:r>
      <w:r w:rsidRPr="00AB699D">
        <w:t>3D CNN</w:t>
      </w:r>
      <w:r w:rsidR="00B06485">
        <w:t>（</w:t>
      </w:r>
      <w:proofErr w:type="spellStart"/>
      <w:r w:rsidRPr="00AB699D">
        <w:t>SolventNet</w:t>
      </w:r>
      <w:proofErr w:type="spellEnd"/>
      <w:r w:rsidRPr="00AB699D">
        <w:t>、</w:t>
      </w:r>
      <w:proofErr w:type="spellStart"/>
      <w:r w:rsidRPr="00AB699D">
        <w:t>VoxNet</w:t>
      </w:r>
      <w:proofErr w:type="spellEnd"/>
      <w:r w:rsidRPr="00AB699D">
        <w:t>和</w:t>
      </w:r>
      <w:r w:rsidRPr="00AB699D">
        <w:t>ORION</w:t>
      </w:r>
      <w:r w:rsidRPr="00AB699D">
        <w:t>）获得的</w:t>
      </w:r>
      <w:r w:rsidRPr="00AB699D">
        <w:t>RMSE</w:t>
      </w:r>
      <w:r w:rsidRPr="00AB699D">
        <w:t>具有可比性，并优于多描述模型。此外，</w:t>
      </w:r>
      <w:r w:rsidRPr="00AB699D">
        <w:t>3D CNN</w:t>
      </w:r>
      <w:r w:rsidRPr="00AB699D">
        <w:t>仅使用每个反应物</w:t>
      </w:r>
      <w:r w:rsidRPr="00AB699D">
        <w:t>-</w:t>
      </w:r>
      <w:r w:rsidRPr="00AB699D">
        <w:t>溶剂组合的</w:t>
      </w:r>
      <w:r w:rsidRPr="00AB699D">
        <w:t>20</w:t>
      </w:r>
      <w:r w:rsidRPr="00AB699D">
        <w:t>纳斯</w:t>
      </w:r>
      <w:r w:rsidRPr="00AB699D">
        <w:t>MD</w:t>
      </w:r>
      <w:r w:rsidRPr="00AB699D">
        <w:t>数据进行训练，而用于计算</w:t>
      </w:r>
      <w:r w:rsidR="004C3672">
        <w:rPr>
          <w:rFonts w:hint="eastAsia"/>
        </w:rPr>
        <w:t>等式</w:t>
      </w:r>
      <w:r w:rsidR="00B06485">
        <w:rPr>
          <w:rFonts w:hint="eastAsia"/>
        </w:rPr>
        <w:t>（</w:t>
      </w:r>
      <w:r w:rsidR="004C3672">
        <w:t>2</w:t>
      </w:r>
      <w:r w:rsidR="00B06485">
        <w:t>）</w:t>
      </w:r>
      <w:r w:rsidRPr="00AB699D">
        <w:t>中的三个描述符的每个反应剂</w:t>
      </w:r>
      <w:r w:rsidRPr="00AB699D">
        <w:t>-</w:t>
      </w:r>
      <w:r w:rsidRPr="00AB699D">
        <w:t>溶剂组合的</w:t>
      </w:r>
      <w:r w:rsidRPr="00AB699D">
        <w:t>MD</w:t>
      </w:r>
      <w:r w:rsidRPr="00AB699D">
        <w:t>数据为</w:t>
      </w:r>
      <w:r w:rsidRPr="00AB699D">
        <w:t>205</w:t>
      </w:r>
      <w:r w:rsidRPr="00AB699D">
        <w:t>纳秒。用一个</w:t>
      </w:r>
      <w:r w:rsidRPr="00AB699D">
        <w:t>GPU</w:t>
      </w:r>
      <w:r w:rsidRPr="00AB699D">
        <w:t>和一个</w:t>
      </w:r>
      <w:r w:rsidRPr="00AB699D">
        <w:t>CPU</w:t>
      </w:r>
      <w:r w:rsidRPr="00AB699D">
        <w:t>核心训练</w:t>
      </w:r>
      <w:r w:rsidRPr="00AB699D">
        <w:t>3D CNN</w:t>
      </w:r>
      <w:r w:rsidRPr="00AB699D">
        <w:t>需要</w:t>
      </w:r>
      <w:r w:rsidRPr="00AB699D">
        <w:t>1.6-2.4</w:t>
      </w:r>
      <w:r w:rsidRPr="00AB699D">
        <w:t>小时，而</w:t>
      </w:r>
      <w:r w:rsidRPr="00AB699D">
        <w:t>MD</w:t>
      </w:r>
      <w:r w:rsidRPr="00AB699D">
        <w:t>模拟需要</w:t>
      </w:r>
      <w:r w:rsidRPr="00AB699D">
        <w:t>216</w:t>
      </w:r>
      <w:r w:rsidRPr="00AB699D">
        <w:t>小时，使用一个</w:t>
      </w:r>
      <w:r w:rsidRPr="00AB699D">
        <w:t>GPU</w:t>
      </w:r>
      <w:r w:rsidRPr="00AB699D">
        <w:t>和</w:t>
      </w:r>
      <w:r w:rsidRPr="00AB699D">
        <w:t>28</w:t>
      </w:r>
      <w:r w:rsidRPr="00AB699D">
        <w:t>个</w:t>
      </w:r>
      <w:r w:rsidRPr="00AB699D">
        <w:t>CPU</w:t>
      </w:r>
      <w:r w:rsidRPr="00AB699D">
        <w:t>内核进行所有</w:t>
      </w:r>
      <w:r w:rsidRPr="00AB699D">
        <w:t>76</w:t>
      </w:r>
      <w:r w:rsidRPr="00AB699D">
        <w:t>个反应物</w:t>
      </w:r>
      <w:r w:rsidRPr="00AB699D">
        <w:t>-</w:t>
      </w:r>
      <w:r w:rsidRPr="00AB699D">
        <w:t>溶剂组合，时间要长得多。更多地，需要的</w:t>
      </w:r>
      <w:r w:rsidRPr="00AB699D">
        <w:t>MD</w:t>
      </w:r>
      <w:r w:rsidRPr="00AB699D">
        <w:t>数据相对原先减少了</w:t>
      </w:r>
      <w:r w:rsidRPr="00AB699D">
        <w:t>10</w:t>
      </w:r>
      <w:r w:rsidRPr="00AB699D">
        <w:t>倍。</w:t>
      </w:r>
    </w:p>
    <w:p w14:paraId="32D32A7F" w14:textId="6992A13C" w:rsidR="00A948CF" w:rsidRPr="00AB699D" w:rsidRDefault="00A948CF" w:rsidP="00A948CF">
      <w:pPr>
        <w:ind w:firstLineChars="0" w:firstLine="420"/>
      </w:pPr>
      <w:r w:rsidRPr="00AB699D">
        <w:t>训练</w:t>
      </w:r>
      <w:r w:rsidRPr="00AB699D">
        <w:t>CNN</w:t>
      </w:r>
      <w:r w:rsidRPr="00AB699D">
        <w:t>时，一个潜在的问题是大量学习的参数，这可能会导致过拟合。然而，我们注意到，这项工作中使用的</w:t>
      </w:r>
      <w:r w:rsidRPr="00AB699D">
        <w:t>3D CNN</w:t>
      </w:r>
      <w:r w:rsidRPr="00AB699D">
        <w:t>相对紧凑；</w:t>
      </w:r>
      <w:proofErr w:type="spellStart"/>
      <w:r w:rsidRPr="00AB699D">
        <w:t>SolventNet</w:t>
      </w:r>
      <w:proofErr w:type="spellEnd"/>
      <w:r w:rsidRPr="00AB699D">
        <w:t>有</w:t>
      </w:r>
      <w:r w:rsidRPr="00AB699D">
        <w:t>172</w:t>
      </w:r>
      <w:r w:rsidR="004B772B">
        <w:t xml:space="preserve">, </w:t>
      </w:r>
      <w:r w:rsidRPr="00AB699D">
        <w:t>417</w:t>
      </w:r>
      <w:r w:rsidRPr="00AB699D">
        <w:t>个参数，而</w:t>
      </w:r>
      <w:r w:rsidRPr="00AB699D">
        <w:t>VGG16</w:t>
      </w:r>
      <w:r w:rsidRPr="00AB699D">
        <w:t>有</w:t>
      </w:r>
      <w:r w:rsidRPr="00AB699D">
        <w:t>33</w:t>
      </w:r>
      <w:r w:rsidR="004B772B">
        <w:t xml:space="preserve">, </w:t>
      </w:r>
      <w:r w:rsidRPr="00AB699D">
        <w:t>601</w:t>
      </w:r>
      <w:r w:rsidR="004B772B">
        <w:t xml:space="preserve">, </w:t>
      </w:r>
      <w:r w:rsidRPr="00AB699D">
        <w:t>345</w:t>
      </w:r>
      <w:r w:rsidRPr="00AB699D">
        <w:t>个参数，</w:t>
      </w:r>
      <w:r w:rsidRPr="00AB699D">
        <w:t>VGG16</w:t>
      </w:r>
      <w:r w:rsidRPr="00AB699D">
        <w:t>是一个常见的</w:t>
      </w:r>
      <w:r w:rsidRPr="00AB699D">
        <w:t>2D CNN</w:t>
      </w:r>
      <w:r w:rsidR="00B06485">
        <w:t>（</w:t>
      </w:r>
      <w:r w:rsidRPr="00AB699D">
        <w:t>方法和表</w:t>
      </w:r>
      <w:r w:rsidRPr="00AB699D">
        <w:t>S3†</w:t>
      </w:r>
      <w:r w:rsidRPr="00AB699D">
        <w:t>）。参数与</w:t>
      </w:r>
      <w:proofErr w:type="spellStart"/>
      <w:r w:rsidRPr="00AB699D">
        <w:t>SolventNet</w:t>
      </w:r>
      <w:proofErr w:type="spellEnd"/>
      <w:r w:rsidRPr="00AB699D">
        <w:t>的增强训练体</w:t>
      </w:r>
      <w:proofErr w:type="gramStart"/>
      <w:r w:rsidRPr="00AB699D">
        <w:t>素表示</w:t>
      </w:r>
      <w:proofErr w:type="gramEnd"/>
      <w:r w:rsidRPr="00AB699D">
        <w:t>数量之比为</w:t>
      </w:r>
      <w:r w:rsidRPr="00AB699D">
        <w:t>11.8-11.9</w:t>
      </w:r>
      <w:r w:rsidRPr="00AB699D">
        <w:t>；相比之下，完全连接神经网络模型的训练描述符</w:t>
      </w:r>
      <w:proofErr w:type="gramStart"/>
      <w:r w:rsidRPr="00AB699D">
        <w:t>集数量</w:t>
      </w:r>
      <w:proofErr w:type="gramEnd"/>
      <w:r w:rsidRPr="00AB699D">
        <w:t>之比为</w:t>
      </w:r>
      <w:r w:rsidRPr="00AB699D">
        <w:t>4.4</w:t>
      </w:r>
      <w:r w:rsidRPr="00AB699D">
        <w:t>。</w:t>
      </w:r>
      <w:proofErr w:type="spellStart"/>
      <w:r w:rsidRPr="00AB699D">
        <w:t>SolventNet</w:t>
      </w:r>
      <w:proofErr w:type="spellEnd"/>
      <w:r w:rsidRPr="00AB699D">
        <w:t>的参数与培训示例的比例很小，可以与替代的</w:t>
      </w:r>
      <w:r w:rsidRPr="00AB699D">
        <w:t>3D CNN</w:t>
      </w:r>
      <w:r w:rsidRPr="00AB699D">
        <w:t>架构相媲美，这表明我们可以不考虑训练中的过拟合。举个例子，</w:t>
      </w:r>
      <w:r w:rsidRPr="00AB699D">
        <w:t>3D CNN</w:t>
      </w:r>
      <w:r w:rsidRPr="00AB699D">
        <w:t>已用于评估蛋白质三级结构的质量，其参数与</w:t>
      </w:r>
      <w:r w:rsidR="004B772B">
        <w:rPr>
          <w:rFonts w:hint="eastAsia"/>
        </w:rPr>
        <w:t>训练集</w:t>
      </w:r>
      <w:r w:rsidRPr="00AB699D">
        <w:t>的比例为</w:t>
      </w:r>
      <w:r w:rsidRPr="00AB699D">
        <w:t>34</w:t>
      </w:r>
      <w:r w:rsidR="00B06485">
        <w:t>（</w:t>
      </w:r>
      <w:r w:rsidRPr="00AB699D">
        <w:t>540</w:t>
      </w:r>
      <w:r w:rsidRPr="00AB699D">
        <w:t>万个参数，</w:t>
      </w:r>
      <w:r w:rsidRPr="00AB699D">
        <w:t>16</w:t>
      </w:r>
      <w:r w:rsidRPr="00AB699D">
        <w:t>万个体素网格）和</w:t>
      </w:r>
      <w:r w:rsidRPr="00AB699D">
        <w:t>85</w:t>
      </w:r>
      <w:r w:rsidR="00B06485">
        <w:t>（</w:t>
      </w:r>
      <w:r w:rsidRPr="00AB699D">
        <w:t>1.7</w:t>
      </w:r>
      <w:r w:rsidRPr="00AB699D">
        <w:t>亿个参数，</w:t>
      </w:r>
      <w:r w:rsidRPr="00AB699D">
        <w:t>200</w:t>
      </w:r>
      <w:r w:rsidRPr="00AB699D">
        <w:t>万个体素网格）。我们还观察到，通过将</w:t>
      </w:r>
      <w:r w:rsidRPr="00AB699D">
        <w:t>200</w:t>
      </w:r>
      <w:r w:rsidRPr="00AB699D">
        <w:t>纳秒的分子动力学数据分割成</w:t>
      </w:r>
      <w:r w:rsidRPr="00AB699D">
        <w:t>100</w:t>
      </w:r>
      <w:r w:rsidRPr="00AB699D">
        <w:t>个体素表示，将训练体</w:t>
      </w:r>
      <w:proofErr w:type="gramStart"/>
      <w:r w:rsidRPr="00AB699D">
        <w:t>素表示</w:t>
      </w:r>
      <w:proofErr w:type="gramEnd"/>
      <w:r w:rsidRPr="00AB699D">
        <w:t>的数量增加了</w:t>
      </w:r>
      <w:r w:rsidRPr="00AB699D">
        <w:t>10</w:t>
      </w:r>
      <w:r w:rsidRPr="00AB699D">
        <w:t>倍，并不影响</w:t>
      </w:r>
      <w:r w:rsidRPr="00AB699D">
        <w:t>3D</w:t>
      </w:r>
      <w:r w:rsidRPr="00AB699D">
        <w:t>卷积神经网络的性能</w:t>
      </w:r>
      <w:r w:rsidR="00B06485">
        <w:t>（</w:t>
      </w:r>
      <w:r w:rsidRPr="00AB699D">
        <w:t>图</w:t>
      </w:r>
      <w:r w:rsidRPr="00AB699D">
        <w:t>S3†</w:t>
      </w:r>
      <w:r w:rsidRPr="00AB699D">
        <w:t>）。此外，</w:t>
      </w:r>
      <w:r w:rsidRPr="00AB699D">
        <w:t>ORION</w:t>
      </w:r>
      <w:r w:rsidRPr="00AB699D">
        <w:t>、</w:t>
      </w:r>
      <w:proofErr w:type="spellStart"/>
      <w:r w:rsidRPr="00AB699D">
        <w:t>VoxNet</w:t>
      </w:r>
      <w:proofErr w:type="spellEnd"/>
      <w:r w:rsidRPr="00AB699D">
        <w:t>和</w:t>
      </w:r>
      <w:proofErr w:type="spellStart"/>
      <w:r w:rsidRPr="00AB699D">
        <w:t>SolventNet</w:t>
      </w:r>
      <w:proofErr w:type="spellEnd"/>
      <w:r w:rsidRPr="00AB699D">
        <w:t>之间的</w:t>
      </w:r>
      <w:r w:rsidRPr="00AB699D">
        <w:t>RMSE</w:t>
      </w:r>
      <w:r w:rsidRPr="00AB699D">
        <w:t>差异表明，即使</w:t>
      </w:r>
      <w:r w:rsidRPr="00AB699D">
        <w:t>ORION</w:t>
      </w:r>
      <w:r w:rsidRPr="00AB699D">
        <w:t>的参数几乎是</w:t>
      </w:r>
      <w:proofErr w:type="spellStart"/>
      <w:r w:rsidRPr="00AB699D">
        <w:t>SolventNet</w:t>
      </w:r>
      <w:proofErr w:type="spellEnd"/>
      <w:r w:rsidRPr="00AB699D">
        <w:t>的五倍，</w:t>
      </w:r>
      <w:r w:rsidRPr="00AB699D">
        <w:t>CNN</w:t>
      </w:r>
      <w:r w:rsidRPr="00AB699D">
        <w:t>架构对模型性能的影响很小。因此，具体的</w:t>
      </w:r>
      <w:r w:rsidRPr="00AB699D">
        <w:t>3D CNN</w:t>
      </w:r>
      <w:r w:rsidRPr="00AB699D">
        <w:t>架构并不是关键，而是使用</w:t>
      </w:r>
      <w:r w:rsidRPr="00AB699D">
        <w:t>3D CNN</w:t>
      </w:r>
      <w:r w:rsidRPr="00AB699D">
        <w:t>来分析分子动力学模拟，从而提高模型性能。我们还测试了替代的神经网络架构</w:t>
      </w:r>
      <w:r w:rsidR="00B06485">
        <w:t>（</w:t>
      </w:r>
      <w:r w:rsidRPr="00AB699D">
        <w:t>见</w:t>
      </w:r>
      <w:r w:rsidRPr="00AB699D">
        <w:t>ESI†</w:t>
      </w:r>
      <w:r w:rsidRPr="00AB699D">
        <w:t>），包括同时使用描述符和体</w:t>
      </w:r>
      <w:proofErr w:type="gramStart"/>
      <w:r w:rsidRPr="00AB699D">
        <w:t>素表示</w:t>
      </w:r>
      <w:proofErr w:type="gramEnd"/>
      <w:r w:rsidRPr="00AB699D">
        <w:t>作为输入的网络、</w:t>
      </w:r>
      <w:r w:rsidRPr="00AB699D">
        <w:t>2D CNN</w:t>
      </w:r>
      <w:r w:rsidRPr="00AB699D">
        <w:t>和具有替代体</w:t>
      </w:r>
      <w:proofErr w:type="gramStart"/>
      <w:r w:rsidRPr="00AB699D">
        <w:t>素表示</w:t>
      </w:r>
      <w:proofErr w:type="gramEnd"/>
      <w:r w:rsidRPr="00AB699D">
        <w:t>的</w:t>
      </w:r>
      <w:r w:rsidRPr="00AB699D">
        <w:t>3D CNN</w:t>
      </w:r>
      <w:r w:rsidRPr="00AB699D">
        <w:t>，但没有观察到准确性的提高。综合这些结果表明，与基于人工选择的描述符的先前模型相比，</w:t>
      </w:r>
      <w:r w:rsidRPr="00AB699D">
        <w:t>3D CNN</w:t>
      </w:r>
      <w:r w:rsidRPr="00AB699D">
        <w:t>具有更高的准确性</w:t>
      </w:r>
      <w:r w:rsidR="00B06485">
        <w:t>（</w:t>
      </w:r>
      <w:r w:rsidRPr="00AB699D">
        <w:t>图</w:t>
      </w:r>
      <w:r w:rsidRPr="00AB699D">
        <w:t>2</w:t>
      </w:r>
      <w:r w:rsidR="003D168C">
        <w:t>-</w:t>
      </w:r>
      <w:r w:rsidR="004B772B">
        <w:t>3b</w:t>
      </w:r>
      <w:r w:rsidRPr="00AB699D">
        <w:t>），同时需要更少的分子动力学数据进行训练，所使用的训练数据量足够，并且预测准确性不随模型架构而显著变化。在本文的其余部分，我们将重点放在</w:t>
      </w:r>
      <w:proofErr w:type="spellStart"/>
      <w:r w:rsidRPr="00AB699D">
        <w:t>SolventNet</w:t>
      </w:r>
      <w:proofErr w:type="spellEnd"/>
      <w:r w:rsidRPr="00AB699D">
        <w:t>上，因为它具有中位数数量的参数，并且在预测测试集时表现良好，详见下一节讨论</w:t>
      </w:r>
      <w:r w:rsidR="00B06485">
        <w:t>（</w:t>
      </w:r>
      <w:r w:rsidRPr="00AB699D">
        <w:t>参见表</w:t>
      </w:r>
      <w:r w:rsidRPr="00AB699D">
        <w:t>S3†</w:t>
      </w:r>
      <w:r w:rsidRPr="00AB699D">
        <w:t>进行模型比较）。</w:t>
      </w:r>
    </w:p>
    <w:p w14:paraId="6A122925" w14:textId="77777777" w:rsidR="00A948CF" w:rsidRPr="00AB699D" w:rsidRDefault="00A948CF" w:rsidP="00A948CF">
      <w:pPr>
        <w:ind w:firstLineChars="0" w:firstLine="0"/>
        <w:rPr>
          <w:color w:val="0D0D0D"/>
          <w:shd w:val="clear" w:color="auto" w:fill="FFFFFF"/>
        </w:rPr>
      </w:pPr>
      <w:r w:rsidRPr="00AB699D">
        <w:rPr>
          <w:noProof/>
          <w:color w:val="0D0D0D"/>
          <w:shd w:val="clear" w:color="auto" w:fill="FFFFFF"/>
        </w:rPr>
        <w:lastRenderedPageBreak/>
        <w:drawing>
          <wp:inline distT="0" distB="0" distL="0" distR="0" wp14:anchorId="3BAD41BA" wp14:editId="00BF5BE2">
            <wp:extent cx="5759450" cy="3277870"/>
            <wp:effectExtent l="0" t="0" r="6350" b="0"/>
            <wp:docPr id="212002091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0918" name="图片 1" descr="图表&#10;&#10;描述已自动生成"/>
                    <pic:cNvPicPr/>
                  </pic:nvPicPr>
                  <pic:blipFill>
                    <a:blip r:embed="rId40"/>
                    <a:stretch>
                      <a:fillRect/>
                    </a:stretch>
                  </pic:blipFill>
                  <pic:spPr>
                    <a:xfrm>
                      <a:off x="0" y="0"/>
                      <a:ext cx="5759450" cy="3277870"/>
                    </a:xfrm>
                    <a:prstGeom prst="rect">
                      <a:avLst/>
                    </a:prstGeom>
                  </pic:spPr>
                </pic:pic>
              </a:graphicData>
            </a:graphic>
          </wp:inline>
        </w:drawing>
      </w:r>
    </w:p>
    <w:p w14:paraId="14D412D4" w14:textId="3F3EC5F2" w:rsidR="003D168C" w:rsidRDefault="00A948CF" w:rsidP="00A948CF">
      <w:pPr>
        <w:ind w:firstLineChars="0" w:firstLine="0"/>
        <w:jc w:val="center"/>
        <w:rPr>
          <w:b/>
          <w:bCs/>
          <w:color w:val="0D0D0D"/>
          <w:sz w:val="21"/>
          <w:szCs w:val="16"/>
          <w:shd w:val="clear" w:color="auto" w:fill="FFFFFF"/>
        </w:rPr>
      </w:pPr>
      <w:r w:rsidRPr="00555C2D">
        <w:rPr>
          <w:b/>
          <w:bCs/>
          <w:color w:val="0D0D0D"/>
          <w:sz w:val="21"/>
          <w:szCs w:val="16"/>
          <w:shd w:val="clear" w:color="auto" w:fill="FFFFFF"/>
        </w:rPr>
        <w:t>图</w:t>
      </w:r>
      <w:r w:rsidR="004C3672">
        <w:rPr>
          <w:b/>
          <w:bCs/>
          <w:color w:val="0D0D0D"/>
          <w:sz w:val="21"/>
          <w:szCs w:val="16"/>
          <w:shd w:val="clear" w:color="auto" w:fill="FFFFFF"/>
        </w:rPr>
        <w:t>2</w:t>
      </w:r>
      <w:r w:rsidR="003D168C">
        <w:rPr>
          <w:b/>
          <w:bCs/>
          <w:color w:val="0D0D0D"/>
          <w:sz w:val="21"/>
          <w:szCs w:val="16"/>
          <w:shd w:val="clear" w:color="auto" w:fill="FFFFFF"/>
        </w:rPr>
        <w:t>-</w:t>
      </w:r>
      <w:r w:rsidR="004C3672">
        <w:rPr>
          <w:b/>
          <w:bCs/>
          <w:color w:val="0D0D0D"/>
          <w:sz w:val="21"/>
          <w:szCs w:val="16"/>
          <w:shd w:val="clear" w:color="auto" w:fill="FFFFFF"/>
        </w:rPr>
        <w:t>3</w:t>
      </w:r>
      <w:r w:rsidRPr="00555C2D">
        <w:rPr>
          <w:b/>
          <w:bCs/>
          <w:color w:val="0D0D0D"/>
          <w:sz w:val="21"/>
          <w:szCs w:val="16"/>
          <w:shd w:val="clear" w:color="auto" w:fill="FFFFFF"/>
        </w:rPr>
        <w:t xml:space="preserve"> </w:t>
      </w:r>
      <w:r w:rsidR="003D168C">
        <w:rPr>
          <w:rFonts w:hint="eastAsia"/>
          <w:b/>
          <w:bCs/>
          <w:color w:val="0D0D0D"/>
          <w:sz w:val="21"/>
          <w:szCs w:val="16"/>
          <w:shd w:val="clear" w:color="auto" w:fill="FFFFFF"/>
        </w:rPr>
        <w:t>（</w:t>
      </w:r>
      <w:r w:rsidR="003D168C">
        <w:rPr>
          <w:rFonts w:hint="eastAsia"/>
          <w:b/>
          <w:bCs/>
          <w:color w:val="0D0D0D"/>
          <w:sz w:val="21"/>
          <w:szCs w:val="16"/>
          <w:shd w:val="clear" w:color="auto" w:fill="FFFFFF"/>
        </w:rPr>
        <w:t>a</w:t>
      </w:r>
      <w:r w:rsidR="003D168C">
        <w:rPr>
          <w:rFonts w:hint="eastAsia"/>
          <w:b/>
          <w:bCs/>
          <w:color w:val="0D0D0D"/>
          <w:sz w:val="21"/>
          <w:szCs w:val="16"/>
          <w:shd w:val="clear" w:color="auto" w:fill="FFFFFF"/>
        </w:rPr>
        <w:t>）</w:t>
      </w:r>
      <w:proofErr w:type="spellStart"/>
      <w:r w:rsidRPr="00555C2D">
        <w:rPr>
          <w:b/>
          <w:bCs/>
          <w:color w:val="0D0D0D"/>
          <w:sz w:val="21"/>
          <w:szCs w:val="16"/>
          <w:shd w:val="clear" w:color="auto" w:fill="FFFFFF"/>
        </w:rPr>
        <w:t>SolventNet</w:t>
      </w:r>
      <w:proofErr w:type="spellEnd"/>
      <w:r w:rsidRPr="00555C2D">
        <w:rPr>
          <w:b/>
          <w:bCs/>
          <w:color w:val="0D0D0D"/>
          <w:sz w:val="21"/>
          <w:szCs w:val="16"/>
          <w:shd w:val="clear" w:color="auto" w:fill="FFFFFF"/>
        </w:rPr>
        <w:t>的架构，它是一个</w:t>
      </w:r>
      <w:r w:rsidRPr="00555C2D">
        <w:rPr>
          <w:b/>
          <w:bCs/>
          <w:color w:val="0D0D0D"/>
          <w:sz w:val="21"/>
          <w:szCs w:val="16"/>
          <w:shd w:val="clear" w:color="auto" w:fill="FFFFFF"/>
        </w:rPr>
        <w:t>3D CNN</w:t>
      </w:r>
      <w:r w:rsidRPr="00555C2D">
        <w:rPr>
          <w:b/>
          <w:bCs/>
          <w:color w:val="0D0D0D"/>
          <w:sz w:val="21"/>
          <w:szCs w:val="16"/>
          <w:shd w:val="clear" w:color="auto" w:fill="FFFFFF"/>
        </w:rPr>
        <w:t>，接受一个</w:t>
      </w:r>
      <w:r w:rsidRPr="00555C2D">
        <w:rPr>
          <w:b/>
          <w:bCs/>
          <w:color w:val="0D0D0D"/>
          <w:sz w:val="21"/>
          <w:szCs w:val="16"/>
          <w:shd w:val="clear" w:color="auto" w:fill="FFFFFF"/>
        </w:rPr>
        <w:t>20 × 20 × 20 × 3</w:t>
      </w:r>
      <w:r w:rsidRPr="00555C2D">
        <w:rPr>
          <w:b/>
          <w:bCs/>
          <w:color w:val="0D0D0D"/>
          <w:sz w:val="21"/>
          <w:szCs w:val="16"/>
          <w:shd w:val="clear" w:color="auto" w:fill="FFFFFF"/>
        </w:rPr>
        <w:t>的体素表示</w:t>
      </w:r>
      <w:r w:rsidR="00B06485">
        <w:rPr>
          <w:b/>
          <w:bCs/>
          <w:color w:val="0D0D0D"/>
          <w:sz w:val="21"/>
          <w:szCs w:val="16"/>
          <w:shd w:val="clear" w:color="auto" w:fill="FFFFFF"/>
        </w:rPr>
        <w:t>（</w:t>
      </w:r>
      <w:r w:rsidRPr="00555C2D">
        <w:rPr>
          <w:b/>
          <w:bCs/>
          <w:color w:val="0D0D0D"/>
          <w:sz w:val="21"/>
          <w:szCs w:val="16"/>
          <w:shd w:val="clear" w:color="auto" w:fill="FFFFFF"/>
        </w:rPr>
        <w:t>如图</w:t>
      </w:r>
      <w:r w:rsidRPr="00555C2D">
        <w:rPr>
          <w:b/>
          <w:bCs/>
          <w:color w:val="0D0D0D"/>
          <w:sz w:val="21"/>
          <w:szCs w:val="16"/>
          <w:shd w:val="clear" w:color="auto" w:fill="FFFFFF"/>
        </w:rPr>
        <w:t>3</w:t>
      </w:r>
      <w:r w:rsidRPr="00555C2D">
        <w:rPr>
          <w:b/>
          <w:bCs/>
          <w:color w:val="0D0D0D"/>
          <w:sz w:val="21"/>
          <w:szCs w:val="16"/>
          <w:shd w:val="clear" w:color="auto" w:fill="FFFFFF"/>
        </w:rPr>
        <w:t>所述），并输出预测的动力学溶剂参数</w:t>
      </w:r>
      <w:r w:rsidR="00B06485">
        <w:rPr>
          <w:rFonts w:hint="eastAsia"/>
          <w:b/>
          <w:bCs/>
          <w:color w:val="0D0D0D"/>
          <w:sz w:val="21"/>
          <w:szCs w:val="16"/>
          <w:shd w:val="clear" w:color="auto" w:fill="FFFFFF"/>
        </w:rPr>
        <w:t>（</w:t>
      </w:r>
      <m:oMath>
        <m:r>
          <m:rPr>
            <m:sty m:val="p"/>
          </m:rPr>
          <w:rPr>
            <w:rFonts w:ascii="Cambria Math" w:hAnsi="Cambria Math"/>
            <w:color w:val="0D0D0D"/>
            <w:sz w:val="21"/>
            <w:szCs w:val="16"/>
            <w:shd w:val="clear" w:color="auto" w:fill="FFFFFF"/>
          </w:rPr>
          <m:t>σ</m:t>
        </m:r>
      </m:oMath>
      <w:r w:rsidR="003D168C">
        <w:rPr>
          <w:rFonts w:hint="eastAsia"/>
          <w:b/>
          <w:bCs/>
          <w:color w:val="0D0D0D"/>
          <w:sz w:val="21"/>
          <w:szCs w:val="16"/>
          <w:shd w:val="clear" w:color="auto" w:fill="FFFFFF"/>
        </w:rPr>
        <w:t>）</w:t>
      </w:r>
      <w:r w:rsidR="003D168C">
        <w:rPr>
          <w:b/>
          <w:bCs/>
          <w:color w:val="0D0D0D"/>
          <w:sz w:val="21"/>
          <w:szCs w:val="16"/>
          <w:shd w:val="clear" w:color="auto" w:fill="FFFFFF"/>
        </w:rPr>
        <w:t>.</w:t>
      </w:r>
      <w:r w:rsidRPr="00555C2D">
        <w:rPr>
          <w:b/>
          <w:bCs/>
          <w:color w:val="0D0D0D"/>
          <w:sz w:val="21"/>
          <w:szCs w:val="16"/>
          <w:shd w:val="clear" w:color="auto" w:fill="FFFFFF"/>
        </w:rPr>
        <w:t xml:space="preserve"> 3D CNNs</w:t>
      </w:r>
      <w:r w:rsidRPr="00555C2D">
        <w:rPr>
          <w:b/>
          <w:bCs/>
          <w:color w:val="0D0D0D"/>
          <w:sz w:val="21"/>
          <w:szCs w:val="16"/>
          <w:shd w:val="clear" w:color="auto" w:fill="FFFFFF"/>
        </w:rPr>
        <w:t>使用与图</w:t>
      </w:r>
      <w:r w:rsidRPr="00555C2D">
        <w:rPr>
          <w:b/>
          <w:bCs/>
          <w:color w:val="0D0D0D"/>
          <w:sz w:val="21"/>
          <w:szCs w:val="16"/>
          <w:shd w:val="clear" w:color="auto" w:fill="FFFFFF"/>
        </w:rPr>
        <w:t>2</w:t>
      </w:r>
      <w:r w:rsidR="003D168C">
        <w:rPr>
          <w:b/>
          <w:bCs/>
          <w:color w:val="0D0D0D"/>
          <w:sz w:val="21"/>
          <w:szCs w:val="16"/>
          <w:shd w:val="clear" w:color="auto" w:fill="FFFFFF"/>
        </w:rPr>
        <w:t>-1</w:t>
      </w:r>
      <w:r w:rsidRPr="00555C2D">
        <w:rPr>
          <w:b/>
          <w:bCs/>
          <w:color w:val="0D0D0D"/>
          <w:sz w:val="21"/>
          <w:szCs w:val="16"/>
          <w:shd w:val="clear" w:color="auto" w:fill="FFFFFF"/>
        </w:rPr>
        <w:t>b</w:t>
      </w:r>
      <w:r w:rsidRPr="00555C2D">
        <w:rPr>
          <w:b/>
          <w:bCs/>
          <w:color w:val="0D0D0D"/>
          <w:sz w:val="21"/>
          <w:szCs w:val="16"/>
          <w:shd w:val="clear" w:color="auto" w:fill="FFFFFF"/>
        </w:rPr>
        <w:t>中描述的相同的</w:t>
      </w:r>
      <w:r w:rsidRPr="00555C2D">
        <w:rPr>
          <w:b/>
          <w:bCs/>
          <w:color w:val="0D0D0D"/>
          <w:sz w:val="21"/>
          <w:szCs w:val="16"/>
          <w:shd w:val="clear" w:color="auto" w:fill="FFFFFF"/>
        </w:rPr>
        <w:t>5</w:t>
      </w:r>
      <w:r w:rsidRPr="00555C2D">
        <w:rPr>
          <w:b/>
          <w:bCs/>
          <w:color w:val="0D0D0D"/>
          <w:sz w:val="21"/>
          <w:szCs w:val="16"/>
          <w:shd w:val="clear" w:color="auto" w:fill="FFFFFF"/>
        </w:rPr>
        <w:t>倍交叉验证程序进行评估。</w:t>
      </w:r>
      <w:r w:rsidRPr="00555C2D">
        <w:rPr>
          <w:b/>
          <w:bCs/>
          <w:color w:val="0D0D0D"/>
          <w:sz w:val="21"/>
          <w:szCs w:val="16"/>
          <w:shd w:val="clear" w:color="auto" w:fill="FFFFFF"/>
        </w:rPr>
        <w:t xml:space="preserve"> </w:t>
      </w:r>
    </w:p>
    <w:p w14:paraId="6F255EF5" w14:textId="02CCE105" w:rsidR="003D168C"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555C2D">
        <w:rPr>
          <w:b/>
          <w:bCs/>
          <w:color w:val="0D0D0D"/>
          <w:sz w:val="21"/>
          <w:szCs w:val="16"/>
          <w:shd w:val="clear" w:color="auto" w:fill="FFFFFF"/>
        </w:rPr>
        <w:t>b</w:t>
      </w:r>
      <w:r>
        <w:rPr>
          <w:b/>
          <w:bCs/>
          <w:color w:val="0D0D0D"/>
          <w:sz w:val="21"/>
          <w:szCs w:val="16"/>
          <w:shd w:val="clear" w:color="auto" w:fill="FFFFFF"/>
        </w:rPr>
        <w:t>）</w:t>
      </w:r>
      <w:r w:rsidR="00A948CF" w:rsidRPr="00555C2D">
        <w:rPr>
          <w:b/>
          <w:bCs/>
          <w:color w:val="0D0D0D"/>
          <w:sz w:val="21"/>
          <w:szCs w:val="16"/>
          <w:shd w:val="clear" w:color="auto" w:fill="FFFFFF"/>
        </w:rPr>
        <w:t xml:space="preserve"> </w:t>
      </w:r>
      <w:r w:rsidR="00A948CF" w:rsidRPr="00555C2D">
        <w:rPr>
          <w:b/>
          <w:bCs/>
          <w:color w:val="0D0D0D"/>
          <w:sz w:val="21"/>
          <w:szCs w:val="16"/>
          <w:shd w:val="clear" w:color="auto" w:fill="FFFFFF"/>
        </w:rPr>
        <w:t>使用</w:t>
      </w:r>
      <w:proofErr w:type="spellStart"/>
      <w:r w:rsidR="00A948CF" w:rsidRPr="00555C2D">
        <w:rPr>
          <w:b/>
          <w:bCs/>
          <w:color w:val="0D0D0D"/>
          <w:sz w:val="21"/>
          <w:szCs w:val="16"/>
          <w:shd w:val="clear" w:color="auto" w:fill="FFFFFF"/>
        </w:rPr>
        <w:t>SolventNet</w:t>
      </w:r>
      <w:proofErr w:type="spellEnd"/>
      <w:r w:rsidR="00A948CF" w:rsidRPr="00555C2D">
        <w:rPr>
          <w:b/>
          <w:bCs/>
          <w:color w:val="0D0D0D"/>
          <w:sz w:val="21"/>
          <w:szCs w:val="16"/>
          <w:shd w:val="clear" w:color="auto" w:fill="FFFFFF"/>
        </w:rPr>
        <w:t>的预测</w:t>
      </w:r>
      <w:r>
        <w:rPr>
          <w:rFonts w:hint="eastAsia"/>
          <w:b/>
          <w:bCs/>
          <w:color w:val="0D0D0D"/>
          <w:sz w:val="21"/>
          <w:szCs w:val="16"/>
          <w:shd w:val="clear" w:color="auto" w:fill="FFFFFF"/>
        </w:rPr>
        <w:t>（</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Pr>
          <w:rFonts w:hint="eastAsia"/>
          <w:b/>
          <w:bCs/>
          <w:color w:val="0D0D0D"/>
          <w:sz w:val="21"/>
          <w:szCs w:val="16"/>
          <w:shd w:val="clear" w:color="auto" w:fill="FFFFFF"/>
        </w:rPr>
        <w:t>）</w:t>
      </w:r>
      <w:r w:rsidR="00A948CF" w:rsidRPr="00555C2D">
        <w:rPr>
          <w:b/>
          <w:bCs/>
          <w:color w:val="0D0D0D"/>
          <w:sz w:val="21"/>
          <w:szCs w:val="16"/>
          <w:shd w:val="clear" w:color="auto" w:fill="FFFFFF"/>
        </w:rPr>
        <w:t>和实验</w:t>
      </w:r>
      <w:r>
        <w:rPr>
          <w:b/>
          <w:bCs/>
          <w:color w:val="0D0D0D"/>
          <w:sz w:val="21"/>
          <w:szCs w:val="16"/>
          <w:shd w:val="clear" w:color="auto" w:fill="FFFFFF"/>
        </w:rPr>
        <w:t>（</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Pr>
          <w:rFonts w:hint="eastAsia"/>
          <w:b/>
          <w:bCs/>
          <w:color w:val="0D0D0D"/>
          <w:sz w:val="21"/>
          <w:szCs w:val="16"/>
          <w:shd w:val="clear" w:color="auto" w:fill="FFFFFF"/>
        </w:rPr>
        <w:t>）</w:t>
      </w:r>
      <w:r w:rsidR="00A948CF" w:rsidRPr="00555C2D">
        <w:rPr>
          <w:b/>
          <w:bCs/>
          <w:color w:val="0D0D0D"/>
          <w:sz w:val="21"/>
          <w:szCs w:val="16"/>
          <w:shd w:val="clear" w:color="auto" w:fill="FFFFFF"/>
        </w:rPr>
        <w:t>动力学溶剂参数之间的</w:t>
      </w:r>
      <w:r w:rsidR="004B772B">
        <w:rPr>
          <w:rFonts w:hint="eastAsia"/>
          <w:b/>
          <w:bCs/>
          <w:color w:val="0D0D0D"/>
          <w:sz w:val="21"/>
          <w:szCs w:val="16"/>
          <w:shd w:val="clear" w:color="auto" w:fill="FFFFFF"/>
        </w:rPr>
        <w:t>对比</w:t>
      </w:r>
      <w:r w:rsidR="00A948CF" w:rsidRPr="00555C2D">
        <w:rPr>
          <w:b/>
          <w:bCs/>
          <w:color w:val="0D0D0D"/>
          <w:sz w:val="21"/>
          <w:szCs w:val="16"/>
          <w:shd w:val="clear" w:color="auto" w:fill="FFFFFF"/>
        </w:rPr>
        <w:t>图。</w:t>
      </w:r>
      <w:r w:rsidR="00A948CF" w:rsidRPr="00555C2D">
        <w:rPr>
          <w:b/>
          <w:bCs/>
          <w:color w:val="0D0D0D"/>
          <w:sz w:val="21"/>
          <w:szCs w:val="16"/>
          <w:shd w:val="clear" w:color="auto" w:fill="FFFFFF"/>
        </w:rPr>
        <w:t xml:space="preserve"> </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555C2D">
        <w:rPr>
          <w:b/>
          <w:bCs/>
          <w:color w:val="0D0D0D"/>
          <w:sz w:val="21"/>
          <w:szCs w:val="16"/>
          <w:shd w:val="clear" w:color="auto" w:fill="FFFFFF"/>
        </w:rPr>
        <w:t>是每个标签的</w:t>
      </w:r>
      <w:r w:rsidR="00A948CF" w:rsidRPr="00555C2D">
        <w:rPr>
          <w:b/>
          <w:bCs/>
          <w:color w:val="0D0D0D"/>
          <w:sz w:val="21"/>
          <w:szCs w:val="16"/>
          <w:shd w:val="clear" w:color="auto" w:fill="FFFFFF"/>
        </w:rPr>
        <w:t>10</w:t>
      </w:r>
      <w:r w:rsidR="00A948CF" w:rsidRPr="00555C2D">
        <w:rPr>
          <w:b/>
          <w:bCs/>
          <w:color w:val="0D0D0D"/>
          <w:sz w:val="21"/>
          <w:szCs w:val="16"/>
          <w:shd w:val="clear" w:color="auto" w:fill="FFFFFF"/>
        </w:rPr>
        <w:t>个体</w:t>
      </w:r>
      <w:proofErr w:type="gramStart"/>
      <w:r w:rsidR="00A948CF" w:rsidRPr="00555C2D">
        <w:rPr>
          <w:b/>
          <w:bCs/>
          <w:color w:val="0D0D0D"/>
          <w:sz w:val="21"/>
          <w:szCs w:val="16"/>
          <w:shd w:val="clear" w:color="auto" w:fill="FFFFFF"/>
        </w:rPr>
        <w:t>素表示</w:t>
      </w:r>
      <w:proofErr w:type="gramEnd"/>
      <w:r w:rsidR="00A948CF" w:rsidRPr="00555C2D">
        <w:rPr>
          <w:b/>
          <w:bCs/>
          <w:color w:val="0D0D0D"/>
          <w:sz w:val="21"/>
          <w:szCs w:val="16"/>
          <w:shd w:val="clear" w:color="auto" w:fill="FFFFFF"/>
        </w:rPr>
        <w:t>的平均预测。误差</w:t>
      </w:r>
      <w:proofErr w:type="gramStart"/>
      <w:r w:rsidR="00A948CF" w:rsidRPr="00555C2D">
        <w:rPr>
          <w:b/>
          <w:bCs/>
          <w:color w:val="0D0D0D"/>
          <w:sz w:val="21"/>
          <w:szCs w:val="16"/>
          <w:shd w:val="clear" w:color="auto" w:fill="FFFFFF"/>
        </w:rPr>
        <w:t>条显示</w:t>
      </w:r>
      <w:proofErr w:type="gramEnd"/>
      <w:r w:rsidR="00A948CF" w:rsidRPr="00555C2D">
        <w:rPr>
          <w:b/>
          <w:bCs/>
          <w:color w:val="0D0D0D"/>
          <w:sz w:val="21"/>
          <w:szCs w:val="16"/>
          <w:shd w:val="clear" w:color="auto" w:fill="FFFFFF"/>
        </w:rPr>
        <w:t>这些预测的标准差。图中显示了</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555C2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00A948CF" w:rsidRPr="00555C2D">
        <w:rPr>
          <w:b/>
          <w:bCs/>
          <w:color w:val="0D0D0D"/>
          <w:sz w:val="21"/>
          <w:szCs w:val="16"/>
          <w:shd w:val="clear" w:color="auto" w:fill="FFFFFF"/>
        </w:rPr>
        <w:t>值之间的最佳拟合斜率和均方根误差</w:t>
      </w:r>
      <w:r>
        <w:rPr>
          <w:b/>
          <w:bCs/>
          <w:color w:val="0D0D0D"/>
          <w:sz w:val="21"/>
          <w:szCs w:val="16"/>
          <w:shd w:val="clear" w:color="auto" w:fill="FFFFFF"/>
        </w:rPr>
        <w:t>（</w:t>
      </w:r>
      <w:r w:rsidR="00D60988">
        <w:rPr>
          <w:b/>
          <w:bCs/>
          <w:color w:val="0D0D0D"/>
          <w:sz w:val="21"/>
          <w:szCs w:val="16"/>
          <w:shd w:val="clear" w:color="auto" w:fill="FFFFFF"/>
        </w:rPr>
        <w:t>RMSE</w:t>
      </w:r>
      <w:r>
        <w:rPr>
          <w:b/>
          <w:bCs/>
          <w:color w:val="0D0D0D"/>
          <w:sz w:val="21"/>
          <w:szCs w:val="16"/>
          <w:shd w:val="clear" w:color="auto" w:fill="FFFFFF"/>
        </w:rPr>
        <w:t>）</w:t>
      </w:r>
      <w:r w:rsidR="00A948CF" w:rsidRPr="00555C2D">
        <w:rPr>
          <w:b/>
          <w:bCs/>
          <w:color w:val="0D0D0D"/>
          <w:sz w:val="21"/>
          <w:szCs w:val="16"/>
          <w:shd w:val="clear" w:color="auto" w:fill="FFFFFF"/>
        </w:rPr>
        <w:t>。实线和虚线遵循图</w:t>
      </w:r>
      <w:r w:rsidR="00A948CF" w:rsidRPr="00555C2D">
        <w:rPr>
          <w:b/>
          <w:bCs/>
          <w:color w:val="0D0D0D"/>
          <w:sz w:val="21"/>
          <w:szCs w:val="16"/>
          <w:shd w:val="clear" w:color="auto" w:fill="FFFFFF"/>
        </w:rPr>
        <w:t>2</w:t>
      </w:r>
      <w:r w:rsidR="00B637DC">
        <w:rPr>
          <w:b/>
          <w:bCs/>
          <w:color w:val="0D0D0D"/>
          <w:sz w:val="21"/>
          <w:szCs w:val="16"/>
          <w:shd w:val="clear" w:color="auto" w:fill="FFFFFF"/>
        </w:rPr>
        <w:t>-1</w:t>
      </w:r>
      <w:r w:rsidR="00A948CF" w:rsidRPr="00555C2D">
        <w:rPr>
          <w:b/>
          <w:bCs/>
          <w:color w:val="0D0D0D"/>
          <w:sz w:val="21"/>
          <w:szCs w:val="16"/>
          <w:shd w:val="clear" w:color="auto" w:fill="FFFFFF"/>
        </w:rPr>
        <w:t>的约定</w:t>
      </w:r>
      <w:r w:rsidR="004B772B">
        <w:rPr>
          <w:rFonts w:hint="eastAsia"/>
          <w:b/>
          <w:bCs/>
          <w:color w:val="0D0D0D"/>
          <w:sz w:val="21"/>
          <w:szCs w:val="16"/>
          <w:shd w:val="clear" w:color="auto" w:fill="FFFFFF"/>
        </w:rPr>
        <w:t>。</w:t>
      </w:r>
    </w:p>
    <w:p w14:paraId="55C15691" w14:textId="26E30AE3" w:rsidR="00A948CF" w:rsidRPr="004B772B" w:rsidRDefault="00B06485" w:rsidP="00A948CF">
      <w:pPr>
        <w:ind w:firstLineChars="0" w:firstLine="0"/>
        <w:jc w:val="center"/>
        <w:rPr>
          <w:color w:val="0D0D0D"/>
          <w:sz w:val="21"/>
          <w:szCs w:val="16"/>
          <w:shd w:val="clear" w:color="auto" w:fill="FFFFFF"/>
        </w:rPr>
      </w:pPr>
      <w:r>
        <w:rPr>
          <w:b/>
          <w:bCs/>
          <w:color w:val="0D0D0D"/>
          <w:sz w:val="21"/>
          <w:szCs w:val="16"/>
          <w:shd w:val="clear" w:color="auto" w:fill="FFFFFF"/>
        </w:rPr>
        <w:t>（</w:t>
      </w:r>
      <w:r w:rsidR="00A948CF" w:rsidRPr="00555C2D">
        <w:rPr>
          <w:b/>
          <w:bCs/>
          <w:color w:val="0D0D0D"/>
          <w:sz w:val="21"/>
          <w:szCs w:val="16"/>
          <w:shd w:val="clear" w:color="auto" w:fill="FFFFFF"/>
        </w:rPr>
        <w:t>c</w:t>
      </w:r>
      <w:r>
        <w:rPr>
          <w:b/>
          <w:bCs/>
          <w:color w:val="0D0D0D"/>
          <w:sz w:val="21"/>
          <w:szCs w:val="16"/>
          <w:shd w:val="clear" w:color="auto" w:fill="FFFFFF"/>
        </w:rPr>
        <w:t>）</w:t>
      </w:r>
      <w:r w:rsidR="00A948CF" w:rsidRPr="00555C2D">
        <w:rPr>
          <w:b/>
          <w:bCs/>
          <w:color w:val="0D0D0D"/>
          <w:sz w:val="21"/>
          <w:szCs w:val="16"/>
          <w:shd w:val="clear" w:color="auto" w:fill="FFFFFF"/>
        </w:rPr>
        <w:t xml:space="preserve"> </w:t>
      </w:r>
      <w:r w:rsidR="00A948CF" w:rsidRPr="00555C2D">
        <w:rPr>
          <w:b/>
          <w:bCs/>
          <w:color w:val="0D0D0D"/>
          <w:sz w:val="21"/>
          <w:szCs w:val="16"/>
          <w:shd w:val="clear" w:color="auto" w:fill="FFFFFF"/>
        </w:rPr>
        <w:t>在进行</w:t>
      </w:r>
      <w:r w:rsidR="00A948CF" w:rsidRPr="00555C2D">
        <w:rPr>
          <w:b/>
          <w:bCs/>
          <w:color w:val="0D0D0D"/>
          <w:sz w:val="21"/>
          <w:szCs w:val="16"/>
          <w:shd w:val="clear" w:color="auto" w:fill="FFFFFF"/>
        </w:rPr>
        <w:t>5</w:t>
      </w:r>
      <w:r w:rsidR="00A948CF" w:rsidRPr="00555C2D">
        <w:rPr>
          <w:b/>
          <w:bCs/>
          <w:color w:val="0D0D0D"/>
          <w:sz w:val="21"/>
          <w:szCs w:val="16"/>
          <w:shd w:val="clear" w:color="auto" w:fill="FFFFFF"/>
        </w:rPr>
        <w:t>倍交叉验证时，比较多描述符线性和非线性神经网络</w:t>
      </w:r>
      <w:r>
        <w:rPr>
          <w:rFonts w:hint="eastAsia"/>
          <w:b/>
          <w:bCs/>
          <w:color w:val="0D0D0D"/>
          <w:sz w:val="21"/>
          <w:szCs w:val="16"/>
          <w:shd w:val="clear" w:color="auto" w:fill="FFFFFF"/>
        </w:rPr>
        <w:t>（</w:t>
      </w:r>
      <w:r w:rsidR="004B772B">
        <w:rPr>
          <w:b/>
          <w:bCs/>
          <w:color w:val="0D0D0D"/>
          <w:sz w:val="21"/>
          <w:szCs w:val="16"/>
          <w:shd w:val="clear" w:color="auto" w:fill="FFFFFF"/>
        </w:rPr>
        <w:t>NN</w:t>
      </w:r>
      <w:r>
        <w:rPr>
          <w:b/>
          <w:bCs/>
          <w:color w:val="0D0D0D"/>
          <w:sz w:val="21"/>
          <w:szCs w:val="16"/>
          <w:shd w:val="clear" w:color="auto" w:fill="FFFFFF"/>
        </w:rPr>
        <w:t>）</w:t>
      </w:r>
      <w:r w:rsidR="00A948CF" w:rsidRPr="00555C2D">
        <w:rPr>
          <w:b/>
          <w:bCs/>
          <w:color w:val="0D0D0D"/>
          <w:sz w:val="21"/>
          <w:szCs w:val="16"/>
          <w:shd w:val="clear" w:color="auto" w:fill="FFFFFF"/>
        </w:rPr>
        <w:t>模型以及</w:t>
      </w:r>
      <w:r w:rsidR="00A948CF" w:rsidRPr="00555C2D">
        <w:rPr>
          <w:b/>
          <w:bCs/>
          <w:color w:val="0D0D0D"/>
          <w:sz w:val="21"/>
          <w:szCs w:val="16"/>
          <w:shd w:val="clear" w:color="auto" w:fill="FFFFFF"/>
        </w:rPr>
        <w:t>3D CNNs</w:t>
      </w:r>
      <w:r>
        <w:rPr>
          <w:b/>
          <w:bCs/>
          <w:color w:val="0D0D0D"/>
          <w:sz w:val="21"/>
          <w:szCs w:val="16"/>
          <w:shd w:val="clear" w:color="auto" w:fill="FFFFFF"/>
        </w:rPr>
        <w:t>（</w:t>
      </w:r>
      <w:r w:rsidR="00A948CF" w:rsidRPr="00555C2D">
        <w:rPr>
          <w:b/>
          <w:bCs/>
          <w:color w:val="0D0D0D"/>
          <w:sz w:val="21"/>
          <w:szCs w:val="16"/>
          <w:shd w:val="clear" w:color="auto" w:fill="FFFFFF"/>
        </w:rPr>
        <w:t>ORION</w:t>
      </w:r>
      <w:r w:rsidR="00A948CF" w:rsidRPr="00555C2D">
        <w:rPr>
          <w:b/>
          <w:bCs/>
          <w:color w:val="0D0D0D"/>
          <w:sz w:val="21"/>
          <w:szCs w:val="16"/>
          <w:shd w:val="clear" w:color="auto" w:fill="FFFFFF"/>
        </w:rPr>
        <w:t>，</w:t>
      </w:r>
      <w:proofErr w:type="spellStart"/>
      <w:r w:rsidR="00A948CF" w:rsidRPr="00555C2D">
        <w:rPr>
          <w:b/>
          <w:bCs/>
          <w:color w:val="0D0D0D"/>
          <w:sz w:val="21"/>
          <w:szCs w:val="16"/>
          <w:shd w:val="clear" w:color="auto" w:fill="FFFFFF"/>
        </w:rPr>
        <w:t>VoxNet</w:t>
      </w:r>
      <w:proofErr w:type="spellEnd"/>
      <w:r w:rsidR="00A948CF" w:rsidRPr="00555C2D">
        <w:rPr>
          <w:b/>
          <w:bCs/>
          <w:color w:val="0D0D0D"/>
          <w:sz w:val="21"/>
          <w:szCs w:val="16"/>
          <w:shd w:val="clear" w:color="auto" w:fill="FFFFFF"/>
        </w:rPr>
        <w:t>和</w:t>
      </w:r>
      <w:proofErr w:type="spellStart"/>
      <w:r w:rsidR="00A948CF" w:rsidRPr="00555C2D">
        <w:rPr>
          <w:b/>
          <w:bCs/>
          <w:color w:val="0D0D0D"/>
          <w:sz w:val="21"/>
          <w:szCs w:val="16"/>
          <w:shd w:val="clear" w:color="auto" w:fill="FFFFFF"/>
        </w:rPr>
        <w:t>SolventNet</w:t>
      </w:r>
      <w:proofErr w:type="spellEnd"/>
      <w:r w:rsidR="00A948CF" w:rsidRPr="00555C2D">
        <w:rPr>
          <w:b/>
          <w:bCs/>
          <w:color w:val="0D0D0D"/>
          <w:sz w:val="21"/>
          <w:szCs w:val="16"/>
          <w:shd w:val="clear" w:color="auto" w:fill="FFFFFF"/>
        </w:rPr>
        <w:t>）之间的</w:t>
      </w:r>
      <w:r w:rsidR="00A948CF" w:rsidRPr="00555C2D">
        <w:rPr>
          <w:b/>
          <w:bCs/>
          <w:color w:val="0D0D0D"/>
          <w:sz w:val="21"/>
          <w:szCs w:val="16"/>
          <w:shd w:val="clear" w:color="auto" w:fill="FFFFFF"/>
        </w:rPr>
        <w:t>RMSEs</w:t>
      </w:r>
      <w:r w:rsidR="00A948CF" w:rsidRPr="00555C2D">
        <w:rPr>
          <w:b/>
          <w:bCs/>
          <w:color w:val="0D0D0D"/>
          <w:sz w:val="21"/>
          <w:szCs w:val="16"/>
          <w:shd w:val="clear" w:color="auto" w:fill="FFFFFF"/>
        </w:rPr>
        <w:t>，这些</w:t>
      </w:r>
      <w:r w:rsidR="00A948CF" w:rsidRPr="00555C2D">
        <w:rPr>
          <w:b/>
          <w:bCs/>
          <w:color w:val="0D0D0D"/>
          <w:sz w:val="21"/>
          <w:szCs w:val="16"/>
          <w:shd w:val="clear" w:color="auto" w:fill="FFFFFF"/>
        </w:rPr>
        <w:t>RMSEs</w:t>
      </w:r>
      <w:r w:rsidR="00A948CF" w:rsidRPr="00555C2D">
        <w:rPr>
          <w:b/>
          <w:bCs/>
          <w:color w:val="0D0D0D"/>
          <w:sz w:val="21"/>
          <w:szCs w:val="16"/>
          <w:shd w:val="clear" w:color="auto" w:fill="FFFFFF"/>
        </w:rPr>
        <w:t>是</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555C2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00A948CF" w:rsidRPr="00555C2D">
        <w:rPr>
          <w:b/>
          <w:bCs/>
          <w:color w:val="0D0D0D"/>
          <w:sz w:val="21"/>
          <w:szCs w:val="16"/>
          <w:shd w:val="clear" w:color="auto" w:fill="FFFFFF"/>
        </w:rPr>
        <w:t>之间的。</w:t>
      </w:r>
    </w:p>
    <w:p w14:paraId="7522E89E" w14:textId="4A7B3B15" w:rsidR="00A948CF" w:rsidRPr="0096581C" w:rsidRDefault="008E528B" w:rsidP="008E528B">
      <w:pPr>
        <w:pStyle w:val="2"/>
        <w:numPr>
          <w:ilvl w:val="0"/>
          <w:numId w:val="0"/>
        </w:numPr>
      </w:pPr>
      <w:r>
        <w:t xml:space="preserve">2.5 </w:t>
      </w:r>
      <w:proofErr w:type="spellStart"/>
      <w:r w:rsidR="00A948CF" w:rsidRPr="0096581C">
        <w:t>SolventNet</w:t>
      </w:r>
      <w:proofErr w:type="spellEnd"/>
      <w:r w:rsidR="00A948CF" w:rsidRPr="0096581C">
        <w:t>对新溶剂和反应物的可推广性</w:t>
      </w:r>
    </w:p>
    <w:p w14:paraId="5742DD79" w14:textId="43421A2E" w:rsidR="00A948CF" w:rsidRPr="00AB699D" w:rsidRDefault="00A948CF" w:rsidP="00A948CF">
      <w:pPr>
        <w:ind w:firstLineChars="0" w:firstLine="420"/>
      </w:pPr>
      <w:r w:rsidRPr="00AB699D">
        <w:t>接下来，我们评估了</w:t>
      </w:r>
      <w:proofErr w:type="spellStart"/>
      <w:r w:rsidRPr="00AB699D">
        <w:t>SolventNet</w:t>
      </w:r>
      <w:proofErr w:type="spellEnd"/>
      <w:r w:rsidRPr="00AB699D">
        <w:t>在测试集中包含的</w:t>
      </w:r>
      <w:r w:rsidRPr="00AB699D">
        <w:t>32</w:t>
      </w:r>
      <w:r w:rsidRPr="00AB699D">
        <w:t>种底物</w:t>
      </w:r>
      <w:r w:rsidRPr="00AB699D">
        <w:t>-</w:t>
      </w:r>
      <w:r w:rsidRPr="00AB699D">
        <w:t>溶剂组合的准确性。对于每个测试集中的底物</w:t>
      </w:r>
      <w:r w:rsidRPr="00AB699D">
        <w:t>-</w:t>
      </w:r>
      <w:r w:rsidRPr="00AB699D">
        <w:t>溶剂组合，我们进行了新的分子动力学模拟，以获取生成两个体</w:t>
      </w:r>
      <w:proofErr w:type="gramStart"/>
      <w:r w:rsidRPr="00AB699D">
        <w:t>素表示</w:t>
      </w:r>
      <w:proofErr w:type="gramEnd"/>
      <w:r w:rsidRPr="00AB699D">
        <w:t>所需的</w:t>
      </w:r>
      <w:r w:rsidRPr="00AB699D">
        <w:t>4</w:t>
      </w:r>
      <w:r w:rsidRPr="00AB699D">
        <w:t>纳秒模拟数据</w:t>
      </w:r>
      <w:r w:rsidR="00B06485">
        <w:t>（</w:t>
      </w:r>
      <w:r w:rsidRPr="00AB699D">
        <w:t>按照图</w:t>
      </w:r>
      <w:r w:rsidR="003D168C">
        <w:rPr>
          <w:rFonts w:hint="eastAsia"/>
        </w:rPr>
        <w:t>2</w:t>
      </w:r>
      <w:r w:rsidR="003D168C">
        <w:t>-</w:t>
      </w:r>
      <w:r w:rsidRPr="00AB699D">
        <w:t>3</w:t>
      </w:r>
      <w:r w:rsidRPr="00AB699D">
        <w:t>中所示的相同流程）。仅使用两个体</w:t>
      </w:r>
      <w:proofErr w:type="gramStart"/>
      <w:r w:rsidRPr="00AB699D">
        <w:t>素表示</w:t>
      </w:r>
      <w:proofErr w:type="gramEnd"/>
      <w:r w:rsidRPr="00AB699D">
        <w:t>来评估</w:t>
      </w:r>
      <w:proofErr w:type="spellStart"/>
      <w:r w:rsidRPr="00AB699D">
        <w:t>SolventNet</w:t>
      </w:r>
      <w:proofErr w:type="spellEnd"/>
      <w:r w:rsidRPr="00AB699D">
        <w:t>在使用极少的分子动力学模拟数据迅速推广到新的溶剂组合的能力。测试集的体</w:t>
      </w:r>
      <w:proofErr w:type="gramStart"/>
      <w:r w:rsidRPr="00AB699D">
        <w:t>素表示</w:t>
      </w:r>
      <w:proofErr w:type="gramEnd"/>
      <w:r w:rsidRPr="00AB699D">
        <w:t>没有进行增强。我们使用所有的训练集数据</w:t>
      </w:r>
      <w:r w:rsidR="00B06485">
        <w:t>（</w:t>
      </w:r>
      <w:r w:rsidRPr="00AB699D">
        <w:t>76</w:t>
      </w:r>
      <w:r w:rsidRPr="00AB699D">
        <w:t>个标签和</w:t>
      </w:r>
      <w:r w:rsidRPr="00AB699D">
        <w:t>18,</w:t>
      </w:r>
      <w:r w:rsidR="004B772B">
        <w:t xml:space="preserve"> </w:t>
      </w:r>
      <w:r w:rsidRPr="00AB699D">
        <w:t>240</w:t>
      </w:r>
      <w:r w:rsidRPr="00AB699D">
        <w:t>个增强的体素表示）重新训练了</w:t>
      </w:r>
      <w:proofErr w:type="spellStart"/>
      <w:r w:rsidRPr="00AB699D">
        <w:t>SolventNet</w:t>
      </w:r>
      <w:proofErr w:type="spellEnd"/>
      <w:r w:rsidRPr="00AB699D">
        <w:t>，然后对测试集的体</w:t>
      </w:r>
      <w:proofErr w:type="gramStart"/>
      <w:r w:rsidRPr="00AB699D">
        <w:t>素表示</w:t>
      </w:r>
      <w:proofErr w:type="gramEnd"/>
      <w:r w:rsidRPr="00AB699D">
        <w:t>预测了动力学溶剂参数。</w:t>
      </w:r>
    </w:p>
    <w:p w14:paraId="3B375056" w14:textId="00650E25" w:rsidR="00A948CF" w:rsidRPr="00AB699D" w:rsidRDefault="00A948CF" w:rsidP="00A948CF">
      <w:pPr>
        <w:ind w:firstLineChars="0" w:firstLine="420"/>
      </w:pPr>
      <w:r w:rsidRPr="00AB699D">
        <w:t>图</w:t>
      </w:r>
      <w:r w:rsidR="00097E11">
        <w:t>2-4</w:t>
      </w:r>
      <w:r w:rsidRPr="00AB699D">
        <w:t>展示了使用</w:t>
      </w:r>
      <w:proofErr w:type="spellStart"/>
      <w:r w:rsidRPr="00AB699D">
        <w:t>SolventNet</w:t>
      </w:r>
      <w:proofErr w:type="spellEnd"/>
      <w:r w:rsidRPr="00AB699D">
        <w:t>对测试集进行的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w:t>
      </w:r>
      <w:r>
        <w:rPr>
          <w:rFonts w:hint="eastAsia"/>
        </w:rPr>
        <w:t>关系</w:t>
      </w:r>
      <w:r w:rsidRPr="00AB699D">
        <w:t>图。</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的值和误差</w:t>
      </w:r>
      <w:proofErr w:type="gramStart"/>
      <w:r w:rsidRPr="00AB699D">
        <w:t>条报告</w:t>
      </w:r>
      <w:proofErr w:type="gramEnd"/>
      <w:r w:rsidRPr="00AB699D">
        <w:t>了每个标签的</w:t>
      </w:r>
      <w:r w:rsidRPr="00AB699D">
        <w:t>2</w:t>
      </w:r>
      <w:r w:rsidRPr="00AB699D">
        <w:t>个测试集体</w:t>
      </w:r>
      <w:proofErr w:type="gramStart"/>
      <w:r w:rsidRPr="00AB699D">
        <w:t>素表示</w:t>
      </w:r>
      <w:proofErr w:type="gramEnd"/>
      <w:r w:rsidRPr="00AB699D">
        <w:t>预测值的平均值和标准偏差。最佳拟合斜率为</w:t>
      </w:r>
      <w:r w:rsidRPr="00AB699D">
        <w:t>0.72</w:t>
      </w:r>
      <w:r w:rsidRPr="00AB699D">
        <w:t>，</w:t>
      </w:r>
      <w:r w:rsidRPr="00AB699D">
        <w:t>RMSE</w:t>
      </w:r>
      <w:r w:rsidRPr="00AB699D">
        <w:t>为</w:t>
      </w:r>
      <w:r w:rsidRPr="00AB699D">
        <w:t>0.48</w:t>
      </w:r>
      <w:r w:rsidRPr="00AB699D">
        <w:t>，表明与验证集的预测相比，虽然预测准确性略有下降，但</w:t>
      </w:r>
      <w:proofErr w:type="spellStart"/>
      <w:r w:rsidRPr="00AB699D">
        <w:t>SolventNet</w:t>
      </w:r>
      <w:proofErr w:type="spellEnd"/>
      <w:r w:rsidRPr="00AB699D">
        <w:t>仍然具有良好的泛化性能。值得注意的是，测试集的准确性超过了基线多描</w:t>
      </w:r>
      <w:r w:rsidRPr="00AB699D">
        <w:lastRenderedPageBreak/>
        <w:t>述符模型的验证集准确性。</w:t>
      </w:r>
      <w:proofErr w:type="gramStart"/>
      <w:r w:rsidRPr="00AB699D">
        <w:t>平等图</w:t>
      </w:r>
      <w:proofErr w:type="gramEnd"/>
      <w:r w:rsidRPr="00AB699D">
        <w:t>还显示与</w:t>
      </w:r>
      <w:r w:rsidRPr="00AB699D">
        <w:t>Pearson's r</w:t>
      </w:r>
      <w:r w:rsidRPr="00AB699D">
        <w:t>为</w:t>
      </w:r>
      <w:r w:rsidRPr="00AB699D">
        <w:t>0.80</w:t>
      </w:r>
      <w:r w:rsidRPr="00AB699D">
        <w:t>的高线性相关性，这是对测试集数据的描述。因此，即使对于</w:t>
      </w:r>
      <w:proofErr w:type="spellStart"/>
      <w:r w:rsidRPr="00AB699D">
        <w:t>SolventNet</w:t>
      </w:r>
      <w:proofErr w:type="spellEnd"/>
      <w:r w:rsidRPr="00AB699D">
        <w:t>预测较不准确的系统，该模型仍然捕捉到了有关溶剂组成对反应速率有定性的预测能力。</w:t>
      </w:r>
    </w:p>
    <w:p w14:paraId="5411C3DD" w14:textId="77777777" w:rsidR="00A948CF" w:rsidRPr="00AB699D" w:rsidRDefault="00A948CF" w:rsidP="00B637DC">
      <w:pPr>
        <w:ind w:firstLineChars="0" w:firstLine="0"/>
        <w:rPr>
          <w:color w:val="0D0D0D"/>
          <w:shd w:val="clear" w:color="auto" w:fill="FFFFFF"/>
        </w:rPr>
      </w:pPr>
      <w:r w:rsidRPr="00AB699D">
        <w:rPr>
          <w:noProof/>
          <w:color w:val="0D0D0D"/>
          <w:shd w:val="clear" w:color="auto" w:fill="FFFFFF"/>
        </w:rPr>
        <w:drawing>
          <wp:anchor distT="0" distB="0" distL="114300" distR="114300" simplePos="0" relativeHeight="251674624" behindDoc="0" locked="0" layoutInCell="1" allowOverlap="1" wp14:anchorId="4834A260" wp14:editId="26461C56">
            <wp:simplePos x="0" y="0"/>
            <wp:positionH relativeFrom="column">
              <wp:posOffset>1587042</wp:posOffset>
            </wp:positionH>
            <wp:positionV relativeFrom="paragraph">
              <wp:posOffset>1905</wp:posOffset>
            </wp:positionV>
            <wp:extent cx="2889957" cy="3551274"/>
            <wp:effectExtent l="0" t="0" r="5715" b="5080"/>
            <wp:wrapTopAndBottom/>
            <wp:docPr id="1932643078"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3078" name="图片 1" descr="图表, 散点图&#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89957" cy="3551274"/>
                    </a:xfrm>
                    <a:prstGeom prst="rect">
                      <a:avLst/>
                    </a:prstGeom>
                  </pic:spPr>
                </pic:pic>
              </a:graphicData>
            </a:graphic>
            <wp14:sizeRelH relativeFrom="page">
              <wp14:pctWidth>0</wp14:pctWidth>
            </wp14:sizeRelH>
            <wp14:sizeRelV relativeFrom="page">
              <wp14:pctHeight>0</wp14:pctHeight>
            </wp14:sizeRelV>
          </wp:anchor>
        </w:drawing>
      </w:r>
    </w:p>
    <w:p w14:paraId="4893E035" w14:textId="05FFCB7D" w:rsidR="00A948CF" w:rsidRPr="00AB699D" w:rsidRDefault="00A948CF" w:rsidP="00A948CF">
      <w:pPr>
        <w:ind w:firstLineChars="0" w:firstLine="420"/>
        <w:jc w:val="center"/>
        <w:rPr>
          <w:b/>
          <w:bCs/>
          <w:color w:val="0D0D0D"/>
          <w:sz w:val="21"/>
          <w:szCs w:val="16"/>
          <w:shd w:val="clear" w:color="auto" w:fill="FFFFFF"/>
        </w:rPr>
      </w:pPr>
      <w:r w:rsidRPr="00AB699D">
        <w:rPr>
          <w:b/>
          <w:bCs/>
          <w:color w:val="0D0D0D"/>
          <w:sz w:val="21"/>
          <w:szCs w:val="16"/>
          <w:shd w:val="clear" w:color="auto" w:fill="FFFFFF"/>
        </w:rPr>
        <w:t>图</w:t>
      </w:r>
      <w:r w:rsidR="004B772B">
        <w:rPr>
          <w:b/>
          <w:bCs/>
          <w:color w:val="0D0D0D"/>
          <w:sz w:val="21"/>
          <w:szCs w:val="16"/>
          <w:shd w:val="clear" w:color="auto" w:fill="FFFFFF"/>
        </w:rPr>
        <w:t>2</w:t>
      </w:r>
      <w:r w:rsidR="008E528B">
        <w:rPr>
          <w:b/>
          <w:bCs/>
          <w:color w:val="0D0D0D"/>
          <w:sz w:val="21"/>
          <w:szCs w:val="16"/>
          <w:shd w:val="clear" w:color="auto" w:fill="FFFFFF"/>
        </w:rPr>
        <w:t>-</w:t>
      </w:r>
      <w:r w:rsidR="004B772B">
        <w:rPr>
          <w:b/>
          <w:bCs/>
          <w:color w:val="0D0D0D"/>
          <w:sz w:val="21"/>
          <w:szCs w:val="16"/>
          <w:shd w:val="clear" w:color="auto" w:fill="FFFFFF"/>
        </w:rPr>
        <w:t>4</w:t>
      </w:r>
      <w:r w:rsidRPr="00AB699D">
        <w:rPr>
          <w:b/>
          <w:bCs/>
          <w:color w:val="0D0D0D"/>
          <w:sz w:val="21"/>
          <w:szCs w:val="16"/>
          <w:shd w:val="clear" w:color="auto" w:fill="FFFFFF"/>
        </w:rPr>
        <w:t xml:space="preserve"> </w:t>
      </w:r>
      <w:proofErr w:type="spellStart"/>
      <w:r w:rsidRPr="00AB699D">
        <w:rPr>
          <w:b/>
          <w:bCs/>
          <w:color w:val="0D0D0D"/>
          <w:sz w:val="21"/>
          <w:szCs w:val="16"/>
          <w:shd w:val="clear" w:color="auto" w:fill="FFFFFF"/>
        </w:rPr>
        <w:t>SolventNet</w:t>
      </w:r>
      <w:proofErr w:type="spellEnd"/>
      <w:r w:rsidRPr="00AB699D">
        <w:rPr>
          <w:b/>
          <w:bCs/>
          <w:color w:val="0D0D0D"/>
          <w:sz w:val="21"/>
          <w:szCs w:val="16"/>
          <w:shd w:val="clear" w:color="auto" w:fill="FFFFFF"/>
        </w:rPr>
        <w:t>对新的反应物和共溶剂的泛化能力。使用所有训练集数据训练后，对测试集进行了</w:t>
      </w:r>
      <w:proofErr w:type="spellStart"/>
      <w:r w:rsidRPr="00AB699D">
        <w:rPr>
          <w:b/>
          <w:bCs/>
          <w:color w:val="0D0D0D"/>
          <w:sz w:val="21"/>
          <w:szCs w:val="16"/>
          <w:shd w:val="clear" w:color="auto" w:fill="FFFFFF"/>
        </w:rPr>
        <w:t>SolventNet</w:t>
      </w:r>
      <w:proofErr w:type="spellEnd"/>
      <w:r w:rsidRPr="00AB699D">
        <w:rPr>
          <w:b/>
          <w:bCs/>
          <w:color w:val="0D0D0D"/>
          <w:sz w:val="21"/>
          <w:szCs w:val="16"/>
          <w:shd w:val="clear" w:color="auto" w:fill="FFFFFF"/>
        </w:rPr>
        <w:t>的预测。对于每个标签，</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rPr>
          <w:b/>
          <w:bCs/>
          <w:color w:val="0D0D0D"/>
          <w:sz w:val="21"/>
          <w:szCs w:val="16"/>
          <w:shd w:val="clear" w:color="auto" w:fill="FFFFFF"/>
        </w:rPr>
        <w:t>是</w:t>
      </w:r>
      <w:r w:rsidRPr="00AB699D">
        <w:rPr>
          <w:b/>
          <w:bCs/>
          <w:color w:val="0D0D0D"/>
          <w:sz w:val="21"/>
          <w:szCs w:val="16"/>
          <w:shd w:val="clear" w:color="auto" w:fill="FFFFFF"/>
        </w:rPr>
        <w:t>2</w:t>
      </w:r>
      <w:r w:rsidRPr="00AB699D">
        <w:rPr>
          <w:b/>
          <w:bCs/>
          <w:color w:val="0D0D0D"/>
          <w:sz w:val="21"/>
          <w:szCs w:val="16"/>
          <w:shd w:val="clear" w:color="auto" w:fill="FFFFFF"/>
        </w:rPr>
        <w:t>个体</w:t>
      </w:r>
      <w:proofErr w:type="gramStart"/>
      <w:r w:rsidRPr="00AB699D">
        <w:rPr>
          <w:b/>
          <w:bCs/>
          <w:color w:val="0D0D0D"/>
          <w:sz w:val="21"/>
          <w:szCs w:val="16"/>
          <w:shd w:val="clear" w:color="auto" w:fill="FFFFFF"/>
        </w:rPr>
        <w:t>素表示</w:t>
      </w:r>
      <w:proofErr w:type="gramEnd"/>
      <w:r w:rsidRPr="00AB699D">
        <w:rPr>
          <w:b/>
          <w:bCs/>
          <w:color w:val="0D0D0D"/>
          <w:sz w:val="21"/>
          <w:szCs w:val="16"/>
          <w:shd w:val="clear" w:color="auto" w:fill="FFFFFF"/>
        </w:rPr>
        <w:t>的平均预测。误差</w:t>
      </w:r>
      <w:proofErr w:type="gramStart"/>
      <w:r w:rsidRPr="00AB699D">
        <w:rPr>
          <w:b/>
          <w:bCs/>
          <w:color w:val="0D0D0D"/>
          <w:sz w:val="21"/>
          <w:szCs w:val="16"/>
          <w:shd w:val="clear" w:color="auto" w:fill="FFFFFF"/>
        </w:rPr>
        <w:t>条显示</w:t>
      </w:r>
      <w:proofErr w:type="gramEnd"/>
      <w:r w:rsidRPr="00AB699D">
        <w:rPr>
          <w:b/>
          <w:bCs/>
          <w:color w:val="0D0D0D"/>
          <w:sz w:val="21"/>
          <w:szCs w:val="16"/>
          <w:shd w:val="clear" w:color="auto" w:fill="FFFFFF"/>
        </w:rPr>
        <w:t>了这些预测的标准差。图中显示了</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rPr>
          <w:b/>
          <w:bCs/>
          <w:color w:val="0D0D0D"/>
          <w:sz w:val="21"/>
          <w:szCs w:val="16"/>
          <w:shd w:val="clear" w:color="auto" w:fill="FFFFFF"/>
        </w:rPr>
        <w:t>值之间的最佳拟合斜率和均方根误差</w:t>
      </w:r>
      <w:r w:rsidR="00B06485">
        <w:rPr>
          <w:b/>
          <w:bCs/>
          <w:color w:val="0D0D0D"/>
          <w:sz w:val="21"/>
          <w:szCs w:val="16"/>
          <w:shd w:val="clear" w:color="auto" w:fill="FFFFFF"/>
        </w:rPr>
        <w:t>（</w:t>
      </w:r>
      <w:r w:rsidR="00D60988">
        <w:rPr>
          <w:b/>
          <w:bCs/>
          <w:color w:val="0D0D0D"/>
          <w:sz w:val="21"/>
          <w:szCs w:val="16"/>
          <w:shd w:val="clear" w:color="auto" w:fill="FFFFFF"/>
        </w:rPr>
        <w:t>RMSE</w:t>
      </w:r>
      <w:r w:rsidR="00B06485">
        <w:rPr>
          <w:b/>
          <w:bCs/>
          <w:color w:val="0D0D0D"/>
          <w:sz w:val="21"/>
          <w:szCs w:val="16"/>
          <w:shd w:val="clear" w:color="auto" w:fill="FFFFFF"/>
        </w:rPr>
        <w:t>）</w:t>
      </w:r>
      <w:r w:rsidRPr="00AB699D">
        <w:rPr>
          <w:b/>
          <w:bCs/>
          <w:color w:val="0D0D0D"/>
          <w:sz w:val="21"/>
          <w:szCs w:val="16"/>
          <w:shd w:val="clear" w:color="auto" w:fill="FFFFFF"/>
        </w:rPr>
        <w:t>。实线和虚线遵循图</w:t>
      </w:r>
      <w:r w:rsidRPr="00AB699D">
        <w:rPr>
          <w:b/>
          <w:bCs/>
          <w:color w:val="0D0D0D"/>
          <w:sz w:val="21"/>
          <w:szCs w:val="16"/>
          <w:shd w:val="clear" w:color="auto" w:fill="FFFFFF"/>
        </w:rPr>
        <w:t>2</w:t>
      </w:r>
      <w:r w:rsidR="00B637DC">
        <w:rPr>
          <w:b/>
          <w:bCs/>
          <w:color w:val="0D0D0D"/>
          <w:sz w:val="21"/>
          <w:szCs w:val="16"/>
          <w:shd w:val="clear" w:color="auto" w:fill="FFFFFF"/>
        </w:rPr>
        <w:t>-1</w:t>
      </w:r>
      <w:r w:rsidRPr="00AB699D">
        <w:rPr>
          <w:b/>
          <w:bCs/>
          <w:color w:val="0D0D0D"/>
          <w:sz w:val="21"/>
          <w:szCs w:val="16"/>
          <w:shd w:val="clear" w:color="auto" w:fill="FFFFFF"/>
        </w:rPr>
        <w:t>的约定。</w:t>
      </w:r>
    </w:p>
    <w:p w14:paraId="6C0D32CF" w14:textId="2935DEAC" w:rsidR="00A948CF" w:rsidRPr="00AB699D" w:rsidRDefault="00A948CF" w:rsidP="00A948CF">
      <w:pPr>
        <w:ind w:firstLineChars="0" w:firstLine="420"/>
      </w:pPr>
      <w:r w:rsidRPr="00AB699D">
        <w:t>测试集的结果显示，</w:t>
      </w:r>
      <w:proofErr w:type="spellStart"/>
      <w:r w:rsidRPr="00AB699D">
        <w:t>SolventNet</w:t>
      </w:r>
      <w:proofErr w:type="spellEnd"/>
      <w:r w:rsidRPr="00AB699D">
        <w:t>在</w:t>
      </w:r>
      <w:r w:rsidRPr="00AB699D">
        <w:t>DMSO-</w:t>
      </w:r>
      <w:r w:rsidRPr="00AB699D">
        <w:t>水混合物中表现良好，</w:t>
      </w:r>
      <w:r w:rsidRPr="00AB699D">
        <w:t>RMSE</w:t>
      </w:r>
      <w:r w:rsidRPr="00AB699D">
        <w:t>为</w:t>
      </w:r>
      <w:r w:rsidRPr="00AB699D">
        <w:t>0.43</w:t>
      </w:r>
      <w:r w:rsidRPr="00AB699D">
        <w:t>。这个结果有些令人惊讶，因为</w:t>
      </w:r>
      <w:r w:rsidRPr="00AB699D">
        <w:t>DMSO</w:t>
      </w:r>
      <w:proofErr w:type="gramStart"/>
      <w:r w:rsidRPr="00AB699D">
        <w:t>比用于</w:t>
      </w:r>
      <w:proofErr w:type="gramEnd"/>
      <w:r w:rsidRPr="00AB699D">
        <w:t>训练的共溶剂更碱性，而且已知在亲水底物的羟基周围的结合位点上与水竞争。此外，我们之前发现在</w:t>
      </w:r>
      <w:r w:rsidRPr="00AB699D">
        <w:t>DMSO-</w:t>
      </w:r>
      <w:r w:rsidRPr="00AB699D">
        <w:t>水混合物中，底物</w:t>
      </w:r>
      <w:r w:rsidRPr="00AB699D">
        <w:t>-DMSO</w:t>
      </w:r>
      <w:r w:rsidRPr="00AB699D">
        <w:t>相互作用可能优于底物</w:t>
      </w:r>
      <w:r w:rsidRPr="00AB699D">
        <w:t>-</w:t>
      </w:r>
      <w:r w:rsidRPr="00AB699D">
        <w:t>水相互作用，而在其他共溶剂</w:t>
      </w:r>
      <w:r w:rsidRPr="00AB699D">
        <w:t>-</w:t>
      </w:r>
      <w:r w:rsidRPr="00AB699D">
        <w:t>水系统中更倾向于底物</w:t>
      </w:r>
      <w:r w:rsidRPr="00AB699D">
        <w:t>-</w:t>
      </w:r>
      <w:r w:rsidRPr="00AB699D">
        <w:t>水相互作用。尽管存在这些独特的行为，</w:t>
      </w:r>
      <w:proofErr w:type="spellStart"/>
      <w:r w:rsidRPr="00AB699D">
        <w:t>SolventNet</w:t>
      </w:r>
      <w:proofErr w:type="spellEnd"/>
      <w:r w:rsidRPr="00AB699D">
        <w:t>学到的特征能够将其转化为对</w:t>
      </w:r>
      <w:r w:rsidRPr="00AB699D">
        <w:t>DMSO-</w:t>
      </w:r>
      <w:r w:rsidRPr="00AB699D">
        <w:t>水混合物的反应速率预测，其准确性可与对所有其他测试系统的预测相媲美。在测试集中，</w:t>
      </w:r>
      <w:r w:rsidRPr="00AB699D">
        <w:t>GLU</w:t>
      </w:r>
      <w:r w:rsidRPr="00AB699D">
        <w:t>的预测准确性最差，</w:t>
      </w:r>
      <w:r w:rsidRPr="00AB699D">
        <w:t>RMSE</w:t>
      </w:r>
      <w:r w:rsidRPr="00AB699D">
        <w:t>为</w:t>
      </w:r>
      <w:r w:rsidRPr="00AB699D">
        <w:t>0.88</w:t>
      </w:r>
      <w:r w:rsidRPr="00AB699D">
        <w:t>。由于</w:t>
      </w:r>
      <w:r w:rsidRPr="00AB699D">
        <w:t>GLU</w:t>
      </w:r>
      <w:r w:rsidRPr="00AB699D">
        <w:t>不属于训练集，我们预期对于这种底物的预测准确性将低于</w:t>
      </w:r>
      <w:r w:rsidRPr="00AB699D">
        <w:t>FRU</w:t>
      </w:r>
      <w:r w:rsidRPr="00AB699D">
        <w:t>；此外，该系统使用了上述的盐酸催化剂。然而，尽管如此，对于</w:t>
      </w:r>
      <w:r w:rsidRPr="00AB699D">
        <w:t>GLU</w:t>
      </w:r>
      <w:r w:rsidRPr="00AB699D">
        <w:t>的转化，再次捕捉到了定性趋势，</w:t>
      </w:r>
      <w:r w:rsidRPr="00AB699D">
        <w:t>Pearson's r</w:t>
      </w:r>
      <w:r w:rsidRPr="00AB699D">
        <w:t>为</w:t>
      </w:r>
      <w:r w:rsidRPr="00AB699D">
        <w:t>0.93</w:t>
      </w:r>
      <w:r w:rsidR="00B06485">
        <w:t>（</w:t>
      </w:r>
      <w:r w:rsidRPr="00AB699D">
        <w:t>仅计算包含</w:t>
      </w:r>
      <w:r w:rsidRPr="00AB699D">
        <w:t>GLU</w:t>
      </w:r>
      <w:r w:rsidRPr="00AB699D">
        <w:t>的系统）。</w:t>
      </w:r>
    </w:p>
    <w:p w14:paraId="51631C12" w14:textId="6A8ADDCE" w:rsidR="00A948CF" w:rsidRPr="00AB699D" w:rsidRDefault="00A948CF" w:rsidP="00A948CF">
      <w:pPr>
        <w:ind w:firstLineChars="0" w:firstLine="420"/>
      </w:pPr>
      <w:r w:rsidRPr="00AB699D">
        <w:t>基于</w:t>
      </w:r>
      <w:r w:rsidRPr="00AB699D">
        <w:t>DMSO</w:t>
      </w:r>
      <w:r w:rsidRPr="00AB699D">
        <w:t>和</w:t>
      </w:r>
      <w:r w:rsidRPr="00AB699D">
        <w:t>GLU</w:t>
      </w:r>
      <w:r w:rsidRPr="00AB699D">
        <w:t>的分析，我们还使用留一法交叉验证来确定</w:t>
      </w:r>
      <w:proofErr w:type="spellStart"/>
      <w:r w:rsidRPr="00AB699D">
        <w:t>SolventNet</w:t>
      </w:r>
      <w:proofErr w:type="spellEnd"/>
      <w:r w:rsidRPr="00AB699D">
        <w:t>的预测是否对包含在训练集中的特定底物或共溶剂敏感，这进一步得到了对基于描述符的模型在</w:t>
      </w:r>
      <w:r w:rsidRPr="00AB699D">
        <w:t>THF-</w:t>
      </w:r>
      <w:r w:rsidRPr="00AB699D">
        <w:t>和</w:t>
      </w:r>
      <w:r w:rsidRPr="00AB699D">
        <w:t>GVL-</w:t>
      </w:r>
      <w:r w:rsidRPr="00AB699D">
        <w:t>水混合物的预测性能较差的启示。在这个过程中</w:t>
      </w:r>
      <w:r w:rsidR="00B06485">
        <w:t>（</w:t>
      </w:r>
      <w:r w:rsidRPr="00AB699D">
        <w:t>如图</w:t>
      </w:r>
      <w:r w:rsidR="00B637DC">
        <w:t>2-5</w:t>
      </w:r>
      <w:r w:rsidRPr="00AB699D">
        <w:t>a</w:t>
      </w:r>
      <w:r w:rsidRPr="00AB699D">
        <w:t>所示），我</w:t>
      </w:r>
      <w:r w:rsidRPr="00AB699D">
        <w:lastRenderedPageBreak/>
        <w:t>们保留了原始训练集中包含给定共溶剂的底物</w:t>
      </w:r>
      <w:r w:rsidRPr="00AB699D">
        <w:t>-</w:t>
      </w:r>
      <w:r w:rsidRPr="00AB699D">
        <w:t>溶剂组合</w:t>
      </w:r>
      <w:r w:rsidR="00B06485">
        <w:t>（</w:t>
      </w:r>
      <w:r w:rsidRPr="00AB699D">
        <w:t>例如，所有</w:t>
      </w:r>
      <w:r w:rsidRPr="00AB699D">
        <w:t>DIO-</w:t>
      </w:r>
      <w:r w:rsidRPr="00AB699D">
        <w:t>水混合物）或给定底物的标签和相关的体素表示，并将这些数据用作测试集。</w:t>
      </w:r>
      <w:proofErr w:type="spellStart"/>
      <w:r w:rsidRPr="00AB699D">
        <w:t>SolventNet</w:t>
      </w:r>
      <w:proofErr w:type="spellEnd"/>
      <w:r w:rsidRPr="00AB699D">
        <w:t>是使用剩余的数据进行训练，并用于预测每个测试集底物</w:t>
      </w:r>
      <w:r w:rsidRPr="00AB699D">
        <w:t>-</w:t>
      </w:r>
      <w:r w:rsidRPr="00AB699D">
        <w:t>溶剂组合的</w:t>
      </w:r>
      <w:r w:rsidRPr="00AB699D">
        <w:t>10</w:t>
      </w:r>
      <w:r w:rsidRPr="00AB699D">
        <w:t>个体</w:t>
      </w:r>
      <w:proofErr w:type="gramStart"/>
      <w:r w:rsidRPr="00AB699D">
        <w:t>素表示</w:t>
      </w:r>
      <w:proofErr w:type="gramEnd"/>
      <w:r w:rsidRPr="00AB699D">
        <w:t>的动力学溶剂参数。通过迭代使用每个共溶剂或底物的数据作为测试集，重复执行此过程。图</w:t>
      </w:r>
      <w:r w:rsidR="00B637DC">
        <w:t>2-5</w:t>
      </w:r>
      <w:r w:rsidRPr="00AB699D">
        <w:t>b</w:t>
      </w:r>
      <w:r w:rsidRPr="00AB699D">
        <w:t>显示了在共溶剂之间进行留一法交叉验证的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之间的平等图。</w:t>
      </w:r>
      <w:r w:rsidRPr="00AB699D">
        <w:t>RMSE</w:t>
      </w:r>
      <w:r w:rsidRPr="00AB699D">
        <w:t>在</w:t>
      </w:r>
      <w:r w:rsidRPr="00AB699D">
        <w:t>0.27–0.43</w:t>
      </w:r>
      <w:r w:rsidRPr="00AB699D">
        <w:t>之间变化，与对</w:t>
      </w:r>
      <w:r w:rsidRPr="00AB699D">
        <w:t>DMSO-</w:t>
      </w:r>
      <w:r w:rsidRPr="00AB699D">
        <w:t>水混合物的预测相当。这些结果表明，</w:t>
      </w:r>
      <w:proofErr w:type="spellStart"/>
      <w:r w:rsidRPr="00AB699D">
        <w:t>SolventNet</w:t>
      </w:r>
      <w:proofErr w:type="spellEnd"/>
      <w:r w:rsidRPr="00AB699D">
        <w:t>对于广泛范围的混合溶剂环境的预测是可比较的，包括线性多描述符模型对</w:t>
      </w:r>
      <w:r w:rsidRPr="00AB699D">
        <w:t>THF-</w:t>
      </w:r>
      <w:r w:rsidRPr="00AB699D">
        <w:t>和</w:t>
      </w:r>
      <w:r w:rsidRPr="00AB699D">
        <w:t>GVL-</w:t>
      </w:r>
      <w:r w:rsidRPr="00AB699D">
        <w:t>水混合物的预测性能较差的情况。图</w:t>
      </w:r>
      <w:r w:rsidRPr="00AB699D">
        <w:t>6c</w:t>
      </w:r>
      <w:r w:rsidRPr="00AB699D">
        <w:t>显示了在底物之间进行留一法交叉验证的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w:t>
      </w:r>
      <w:r>
        <w:rPr>
          <w:rFonts w:hint="eastAsia"/>
        </w:rPr>
        <w:t>关系</w:t>
      </w:r>
      <w:r w:rsidRPr="00AB699D">
        <w:t>图。</w:t>
      </w:r>
      <w:r w:rsidRPr="00AB699D">
        <w:t>RMSE</w:t>
      </w:r>
      <w:r w:rsidRPr="00AB699D">
        <w:t>在</w:t>
      </w:r>
      <w:r w:rsidRPr="00AB699D">
        <w:t>0.11–0.81</w:t>
      </w:r>
      <w:r w:rsidRPr="00AB699D">
        <w:t>之间变化，具体取决于底物，与在共溶剂之间进行留一法交叉验证的结果相当。最大的</w:t>
      </w:r>
      <w:r w:rsidRPr="00AB699D">
        <w:t>RMSE</w:t>
      </w:r>
      <w:r w:rsidRPr="00AB699D">
        <w:t>是对于</w:t>
      </w:r>
      <w:r w:rsidRPr="00AB699D">
        <w:t>LGA</w:t>
      </w:r>
      <w:r w:rsidRPr="00AB699D">
        <w:t>，与</w:t>
      </w:r>
      <w:r w:rsidRPr="00AB699D">
        <w:t>GLU</w:t>
      </w:r>
      <w:r w:rsidRPr="00AB699D">
        <w:t>的测试</w:t>
      </w:r>
      <w:proofErr w:type="gramStart"/>
      <w:r w:rsidRPr="00AB699D">
        <w:t>集结果</w:t>
      </w:r>
      <w:proofErr w:type="gramEnd"/>
      <w:r w:rsidRPr="00AB699D">
        <w:t>相当。与</w:t>
      </w:r>
      <w:r w:rsidRPr="00AB699D">
        <w:t>GLU</w:t>
      </w:r>
      <w:r w:rsidRPr="00AB699D">
        <w:t>的结果一样，</w:t>
      </w:r>
      <w:r w:rsidRPr="00AB699D">
        <w:t>LGA</w:t>
      </w:r>
      <w:r w:rsidRPr="00AB699D">
        <w:t>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表现出强烈的线性相关性，</w:t>
      </w:r>
      <w:r w:rsidRPr="00AB699D">
        <w:t>r</w:t>
      </w:r>
      <w:r w:rsidRPr="00AB699D">
        <w:t>为</w:t>
      </w:r>
      <w:r w:rsidRPr="00AB699D">
        <w:t>0.90</w:t>
      </w:r>
      <w:r w:rsidRPr="00AB699D">
        <w:t>，表明捕捉到了反应性的定量趋势。</w:t>
      </w:r>
      <w:r w:rsidRPr="00AB699D">
        <w:t>LGA</w:t>
      </w:r>
      <w:r w:rsidRPr="00AB699D">
        <w:t>可能是一个离群值，因为它的亲水性被高估，由于体</w:t>
      </w:r>
      <w:proofErr w:type="gramStart"/>
      <w:r w:rsidRPr="00AB699D">
        <w:t>素表示</w:t>
      </w:r>
      <w:proofErr w:type="gramEnd"/>
      <w:r w:rsidRPr="00AB699D">
        <w:t>考虑了</w:t>
      </w:r>
      <w:r w:rsidRPr="00AB699D">
        <w:t>LGA</w:t>
      </w:r>
      <w:r w:rsidRPr="00AB699D">
        <w:t>的所有氧，</w:t>
      </w:r>
      <w:proofErr w:type="gramStart"/>
      <w:r w:rsidRPr="00AB699D">
        <w:t>包括醚键中</w:t>
      </w:r>
      <w:proofErr w:type="gramEnd"/>
      <w:r w:rsidRPr="00AB699D">
        <w:t>的氧。总体而言，来自独立测试集和留一法交叉验证的结果表明，</w:t>
      </w:r>
      <w:proofErr w:type="spellStart"/>
      <w:r w:rsidRPr="00AB699D">
        <w:t>SolventNet</w:t>
      </w:r>
      <w:proofErr w:type="spellEnd"/>
      <w:r w:rsidRPr="00AB699D">
        <w:t>的预测在所有测试的共溶剂和除</w:t>
      </w:r>
      <w:r w:rsidRPr="00AB699D">
        <w:t>LGA</w:t>
      </w:r>
      <w:r w:rsidRPr="00AB699D">
        <w:t>外的所有底物中都具有良好的泛化性能。</w:t>
      </w:r>
    </w:p>
    <w:p w14:paraId="6238B587" w14:textId="77777777" w:rsidR="00A948CF" w:rsidRPr="00AB699D" w:rsidRDefault="00A948CF" w:rsidP="00A948CF">
      <w:pPr>
        <w:ind w:firstLineChars="0" w:firstLine="0"/>
        <w:rPr>
          <w:color w:val="0D0D0D"/>
          <w:shd w:val="clear" w:color="auto" w:fill="FFFFFF"/>
        </w:rPr>
      </w:pPr>
      <w:r w:rsidRPr="00AB699D">
        <w:rPr>
          <w:noProof/>
          <w:color w:val="0D0D0D"/>
          <w:shd w:val="clear" w:color="auto" w:fill="FFFFFF"/>
        </w:rPr>
        <w:drawing>
          <wp:inline distT="0" distB="0" distL="0" distR="0" wp14:anchorId="6AB9DDEA" wp14:editId="52DD8685">
            <wp:extent cx="5411973" cy="3143957"/>
            <wp:effectExtent l="0" t="0" r="0" b="5715"/>
            <wp:docPr id="1456446888"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46888" name="图片 1" descr="图表, 散点图&#10;&#10;描述已自动生成"/>
                    <pic:cNvPicPr/>
                  </pic:nvPicPr>
                  <pic:blipFill>
                    <a:blip r:embed="rId42"/>
                    <a:stretch>
                      <a:fillRect/>
                    </a:stretch>
                  </pic:blipFill>
                  <pic:spPr>
                    <a:xfrm>
                      <a:off x="0" y="0"/>
                      <a:ext cx="5424547" cy="3151262"/>
                    </a:xfrm>
                    <a:prstGeom prst="rect">
                      <a:avLst/>
                    </a:prstGeom>
                  </pic:spPr>
                </pic:pic>
              </a:graphicData>
            </a:graphic>
          </wp:inline>
        </w:drawing>
      </w:r>
    </w:p>
    <w:p w14:paraId="4949CF6E" w14:textId="77777777" w:rsidR="00B637DC" w:rsidRDefault="00A948CF" w:rsidP="00A948CF">
      <w:pPr>
        <w:ind w:firstLineChars="0" w:firstLine="0"/>
        <w:jc w:val="center"/>
        <w:rPr>
          <w:b/>
          <w:bCs/>
          <w:color w:val="0D0D0D"/>
          <w:sz w:val="21"/>
          <w:szCs w:val="21"/>
          <w:shd w:val="clear" w:color="auto" w:fill="FFFFFF"/>
        </w:rPr>
      </w:pPr>
      <w:r w:rsidRPr="00AB699D">
        <w:rPr>
          <w:b/>
          <w:bCs/>
          <w:color w:val="0D0D0D"/>
          <w:sz w:val="21"/>
          <w:szCs w:val="21"/>
          <w:shd w:val="clear" w:color="auto" w:fill="FFFFFF"/>
        </w:rPr>
        <w:t>图</w:t>
      </w:r>
      <w:r w:rsidR="004B772B">
        <w:rPr>
          <w:b/>
          <w:bCs/>
          <w:color w:val="0D0D0D"/>
          <w:sz w:val="21"/>
          <w:szCs w:val="21"/>
          <w:shd w:val="clear" w:color="auto" w:fill="FFFFFF"/>
        </w:rPr>
        <w:t>2</w:t>
      </w:r>
      <w:r w:rsidR="00B637DC">
        <w:rPr>
          <w:b/>
          <w:bCs/>
          <w:color w:val="0D0D0D"/>
          <w:sz w:val="21"/>
          <w:szCs w:val="21"/>
          <w:shd w:val="clear" w:color="auto" w:fill="FFFFFF"/>
        </w:rPr>
        <w:t>-</w:t>
      </w:r>
      <w:r w:rsidR="004B772B">
        <w:rPr>
          <w:b/>
          <w:bCs/>
          <w:color w:val="0D0D0D"/>
          <w:sz w:val="21"/>
          <w:szCs w:val="21"/>
          <w:shd w:val="clear" w:color="auto" w:fill="FFFFFF"/>
        </w:rPr>
        <w:t xml:space="preserve">5 </w:t>
      </w:r>
      <w:r w:rsidR="00B06485">
        <w:rPr>
          <w:b/>
          <w:bCs/>
          <w:color w:val="0D0D0D"/>
          <w:sz w:val="21"/>
          <w:szCs w:val="21"/>
          <w:shd w:val="clear" w:color="auto" w:fill="FFFFFF"/>
        </w:rPr>
        <w:t>（</w:t>
      </w:r>
      <w:r w:rsidR="004B772B">
        <w:rPr>
          <w:b/>
          <w:bCs/>
          <w:color w:val="0D0D0D"/>
          <w:sz w:val="21"/>
          <w:szCs w:val="21"/>
          <w:shd w:val="clear" w:color="auto" w:fill="FFFFFF"/>
        </w:rPr>
        <w:t>a</w:t>
      </w:r>
      <w:r w:rsidR="00B06485">
        <w:rPr>
          <w:b/>
          <w:bCs/>
          <w:color w:val="0D0D0D"/>
          <w:sz w:val="21"/>
          <w:szCs w:val="21"/>
          <w:shd w:val="clear" w:color="auto" w:fill="FFFFFF"/>
        </w:rPr>
        <w:t>）</w:t>
      </w:r>
      <w:r w:rsidR="004B772B">
        <w:rPr>
          <w:b/>
          <w:bCs/>
          <w:color w:val="0D0D0D"/>
          <w:sz w:val="21"/>
          <w:szCs w:val="21"/>
          <w:shd w:val="clear" w:color="auto" w:fill="FFFFFF"/>
        </w:rPr>
        <w:t xml:space="preserve"> </w:t>
      </w:r>
      <w:r w:rsidRPr="00AB699D">
        <w:rPr>
          <w:b/>
          <w:bCs/>
          <w:color w:val="0D0D0D"/>
          <w:sz w:val="21"/>
          <w:szCs w:val="21"/>
          <w:shd w:val="clear" w:color="auto" w:fill="FFFFFF"/>
        </w:rPr>
        <w:t>示意图说明留一出交叉验证过程，其中单个共溶剂的所有数据或单个反应物的所有数据被用作测试集，而其余数据被用作训练集。</w:t>
      </w:r>
    </w:p>
    <w:p w14:paraId="4B93A55F" w14:textId="6DB34531" w:rsidR="00B637DC" w:rsidRDefault="00B06485" w:rsidP="00A948CF">
      <w:pPr>
        <w:ind w:firstLineChars="0" w:firstLine="0"/>
        <w:jc w:val="center"/>
        <w:rPr>
          <w:b/>
          <w:bCs/>
          <w:color w:val="0D0D0D"/>
          <w:sz w:val="21"/>
          <w:szCs w:val="21"/>
          <w:shd w:val="clear" w:color="auto" w:fill="FFFFFF"/>
        </w:rPr>
      </w:pPr>
      <w:r>
        <w:rPr>
          <w:b/>
          <w:bCs/>
          <w:color w:val="0D0D0D"/>
          <w:sz w:val="21"/>
          <w:szCs w:val="21"/>
          <w:shd w:val="clear" w:color="auto" w:fill="FFFFFF"/>
        </w:rPr>
        <w:t>（</w:t>
      </w:r>
      <w:r w:rsidR="004B772B">
        <w:rPr>
          <w:b/>
          <w:bCs/>
          <w:color w:val="0D0D0D"/>
          <w:sz w:val="21"/>
          <w:szCs w:val="21"/>
          <w:shd w:val="clear" w:color="auto" w:fill="FFFFFF"/>
        </w:rPr>
        <w:t>b</w:t>
      </w:r>
      <w:r>
        <w:rPr>
          <w:b/>
          <w:bCs/>
          <w:color w:val="0D0D0D"/>
          <w:sz w:val="21"/>
          <w:szCs w:val="21"/>
          <w:shd w:val="clear" w:color="auto" w:fill="FFFFFF"/>
        </w:rPr>
        <w:t>）</w:t>
      </w:r>
      <w:r w:rsidR="004B772B">
        <w:rPr>
          <w:b/>
          <w:bCs/>
          <w:color w:val="0D0D0D"/>
          <w:sz w:val="21"/>
          <w:szCs w:val="21"/>
          <w:shd w:val="clear" w:color="auto" w:fill="FFFFFF"/>
        </w:rPr>
        <w:t xml:space="preserve"> </w:t>
      </w:r>
      <w:r w:rsidR="00A948CF" w:rsidRPr="00AB699D">
        <w:rPr>
          <w:b/>
          <w:bCs/>
          <w:color w:val="0D0D0D"/>
          <w:sz w:val="21"/>
          <w:szCs w:val="21"/>
          <w:shd w:val="clear" w:color="auto" w:fill="FFFFFF"/>
        </w:rPr>
        <w:t>对</w:t>
      </w:r>
      <w:proofErr w:type="spellStart"/>
      <w:r w:rsidR="00A948CF" w:rsidRPr="00AB699D">
        <w:rPr>
          <w:b/>
          <w:bCs/>
          <w:color w:val="0D0D0D"/>
          <w:sz w:val="21"/>
          <w:szCs w:val="21"/>
          <w:shd w:val="clear" w:color="auto" w:fill="FFFFFF"/>
        </w:rPr>
        <w:t>SolventNet</w:t>
      </w:r>
      <w:proofErr w:type="spellEnd"/>
      <w:r w:rsidR="00A948CF" w:rsidRPr="00AB699D">
        <w:rPr>
          <w:b/>
          <w:bCs/>
          <w:color w:val="0D0D0D"/>
          <w:sz w:val="21"/>
          <w:szCs w:val="21"/>
          <w:shd w:val="clear" w:color="auto" w:fill="FFFFFF"/>
        </w:rPr>
        <w:t>进行跨共溶剂的留一出交叉验证的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AB699D">
        <w:rPr>
          <w:b/>
          <w:bCs/>
          <w:color w:val="0D0D0D"/>
          <w:sz w:val="21"/>
          <w:szCs w:val="21"/>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exp</m:t>
            </m:r>
          </m:sub>
        </m:sSub>
      </m:oMath>
      <w:r w:rsidR="00A948CF" w:rsidRPr="00AB699D">
        <w:rPr>
          <w:b/>
          <w:bCs/>
          <w:color w:val="0D0D0D"/>
          <w:sz w:val="21"/>
          <w:szCs w:val="21"/>
          <w:shd w:val="clear" w:color="auto" w:fill="FFFFFF"/>
        </w:rPr>
        <w:t>动力学溶剂参数之间的平行图。在每个图中标记的</w:t>
      </w:r>
      <w:r w:rsidR="00A948CF" w:rsidRPr="00AB699D">
        <w:rPr>
          <w:b/>
          <w:bCs/>
          <w:color w:val="0D0D0D"/>
          <w:sz w:val="21"/>
          <w:szCs w:val="21"/>
          <w:shd w:val="clear" w:color="auto" w:fill="FFFFFF"/>
        </w:rPr>
        <w:t>RMSE</w:t>
      </w:r>
      <w:proofErr w:type="gramStart"/>
      <w:r w:rsidR="00A948CF" w:rsidRPr="00AB699D">
        <w:rPr>
          <w:b/>
          <w:bCs/>
          <w:color w:val="0D0D0D"/>
          <w:sz w:val="21"/>
          <w:szCs w:val="21"/>
          <w:shd w:val="clear" w:color="auto" w:fill="FFFFFF"/>
        </w:rPr>
        <w:t>值报告</w:t>
      </w:r>
      <w:proofErr w:type="gramEnd"/>
      <w:r w:rsidR="00A948CF" w:rsidRPr="00AB699D">
        <w:rPr>
          <w:b/>
          <w:bCs/>
          <w:color w:val="0D0D0D"/>
          <w:sz w:val="21"/>
          <w:szCs w:val="21"/>
          <w:shd w:val="clear" w:color="auto" w:fill="FFFFFF"/>
        </w:rPr>
        <w:t>了当使用所列共溶剂</w:t>
      </w:r>
      <w:r w:rsidR="00A948CF" w:rsidRPr="00AB699D">
        <w:rPr>
          <w:b/>
          <w:bCs/>
          <w:color w:val="0D0D0D"/>
          <w:sz w:val="21"/>
          <w:szCs w:val="21"/>
          <w:shd w:val="clear" w:color="auto" w:fill="FFFFFF"/>
        </w:rPr>
        <w:t>-</w:t>
      </w:r>
      <w:r w:rsidR="00A948CF" w:rsidRPr="00AB699D">
        <w:rPr>
          <w:b/>
          <w:bCs/>
          <w:color w:val="0D0D0D"/>
          <w:sz w:val="21"/>
          <w:szCs w:val="21"/>
          <w:shd w:val="clear" w:color="auto" w:fill="FFFFFF"/>
        </w:rPr>
        <w:t>水系统的数据作为测试集时获得的值。</w:t>
      </w:r>
      <w:r w:rsidR="00A948CF" w:rsidRPr="00AB699D">
        <w:rPr>
          <w:b/>
          <w:bCs/>
          <w:color w:val="0D0D0D"/>
          <w:sz w:val="21"/>
          <w:szCs w:val="21"/>
          <w:shd w:val="clear" w:color="auto" w:fill="FFFFFF"/>
        </w:rPr>
        <w:t xml:space="preserve"> </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AB699D">
        <w:rPr>
          <w:b/>
          <w:bCs/>
          <w:color w:val="0D0D0D"/>
          <w:sz w:val="21"/>
          <w:szCs w:val="21"/>
          <w:shd w:val="clear" w:color="auto" w:fill="FFFFFF"/>
        </w:rPr>
        <w:t>是每个标签的</w:t>
      </w:r>
      <w:r w:rsidR="00A948CF" w:rsidRPr="00AB699D">
        <w:rPr>
          <w:b/>
          <w:bCs/>
          <w:color w:val="0D0D0D"/>
          <w:sz w:val="21"/>
          <w:szCs w:val="21"/>
          <w:shd w:val="clear" w:color="auto" w:fill="FFFFFF"/>
        </w:rPr>
        <w:t>10</w:t>
      </w:r>
      <w:r w:rsidR="00A948CF" w:rsidRPr="00AB699D">
        <w:rPr>
          <w:b/>
          <w:bCs/>
          <w:color w:val="0D0D0D"/>
          <w:sz w:val="21"/>
          <w:szCs w:val="21"/>
          <w:shd w:val="clear" w:color="auto" w:fill="FFFFFF"/>
        </w:rPr>
        <w:t>个体</w:t>
      </w:r>
      <w:proofErr w:type="gramStart"/>
      <w:r w:rsidR="00A948CF" w:rsidRPr="00AB699D">
        <w:rPr>
          <w:b/>
          <w:bCs/>
          <w:color w:val="0D0D0D"/>
          <w:sz w:val="21"/>
          <w:szCs w:val="21"/>
          <w:shd w:val="clear" w:color="auto" w:fill="FFFFFF"/>
        </w:rPr>
        <w:t>素表示</w:t>
      </w:r>
      <w:proofErr w:type="gramEnd"/>
      <w:r w:rsidR="00A948CF" w:rsidRPr="00AB699D">
        <w:rPr>
          <w:b/>
          <w:bCs/>
          <w:color w:val="0D0D0D"/>
          <w:sz w:val="21"/>
          <w:szCs w:val="21"/>
          <w:shd w:val="clear" w:color="auto" w:fill="FFFFFF"/>
        </w:rPr>
        <w:t>的平均预测。误差</w:t>
      </w:r>
      <w:proofErr w:type="gramStart"/>
      <w:r w:rsidR="00A948CF" w:rsidRPr="00AB699D">
        <w:rPr>
          <w:b/>
          <w:bCs/>
          <w:color w:val="0D0D0D"/>
          <w:sz w:val="21"/>
          <w:szCs w:val="21"/>
          <w:shd w:val="clear" w:color="auto" w:fill="FFFFFF"/>
        </w:rPr>
        <w:t>条显示</w:t>
      </w:r>
      <w:proofErr w:type="gramEnd"/>
      <w:r w:rsidR="00A948CF" w:rsidRPr="00AB699D">
        <w:rPr>
          <w:b/>
          <w:bCs/>
          <w:color w:val="0D0D0D"/>
          <w:sz w:val="21"/>
          <w:szCs w:val="21"/>
          <w:shd w:val="clear" w:color="auto" w:fill="FFFFFF"/>
        </w:rPr>
        <w:t>了这些预测的标准差。实线和虚线遵循图</w:t>
      </w:r>
      <w:r w:rsidR="00A948CF" w:rsidRPr="00AB699D">
        <w:rPr>
          <w:b/>
          <w:bCs/>
          <w:color w:val="0D0D0D"/>
          <w:sz w:val="21"/>
          <w:szCs w:val="21"/>
          <w:shd w:val="clear" w:color="auto" w:fill="FFFFFF"/>
        </w:rPr>
        <w:t>2</w:t>
      </w:r>
      <w:r w:rsidR="00B637DC">
        <w:rPr>
          <w:b/>
          <w:bCs/>
          <w:color w:val="0D0D0D"/>
          <w:sz w:val="21"/>
          <w:szCs w:val="21"/>
          <w:shd w:val="clear" w:color="auto" w:fill="FFFFFF"/>
        </w:rPr>
        <w:t>-1</w:t>
      </w:r>
      <w:r w:rsidR="00A948CF" w:rsidRPr="00AB699D">
        <w:rPr>
          <w:b/>
          <w:bCs/>
          <w:color w:val="0D0D0D"/>
          <w:sz w:val="21"/>
          <w:szCs w:val="21"/>
          <w:shd w:val="clear" w:color="auto" w:fill="FFFFFF"/>
        </w:rPr>
        <w:t>的约定。</w:t>
      </w:r>
    </w:p>
    <w:p w14:paraId="1C93E70C" w14:textId="77777777" w:rsidR="008E528B" w:rsidRDefault="00B06485" w:rsidP="008E528B">
      <w:pPr>
        <w:ind w:firstLineChars="0" w:firstLine="0"/>
        <w:jc w:val="center"/>
        <w:rPr>
          <w:b/>
          <w:bCs/>
          <w:color w:val="0D0D0D"/>
          <w:sz w:val="21"/>
          <w:szCs w:val="21"/>
          <w:shd w:val="clear" w:color="auto" w:fill="FFFFFF"/>
        </w:rPr>
      </w:pPr>
      <w:r>
        <w:rPr>
          <w:b/>
          <w:bCs/>
          <w:color w:val="0D0D0D"/>
          <w:sz w:val="21"/>
          <w:szCs w:val="21"/>
          <w:shd w:val="clear" w:color="auto" w:fill="FFFFFF"/>
        </w:rPr>
        <w:lastRenderedPageBreak/>
        <w:t>（</w:t>
      </w:r>
      <w:r w:rsidR="004B772B">
        <w:rPr>
          <w:b/>
          <w:bCs/>
          <w:color w:val="0D0D0D"/>
          <w:sz w:val="21"/>
          <w:szCs w:val="21"/>
          <w:shd w:val="clear" w:color="auto" w:fill="FFFFFF"/>
        </w:rPr>
        <w:t>c</w:t>
      </w:r>
      <w:r>
        <w:rPr>
          <w:b/>
          <w:bCs/>
          <w:color w:val="0D0D0D"/>
          <w:sz w:val="21"/>
          <w:szCs w:val="21"/>
          <w:shd w:val="clear" w:color="auto" w:fill="FFFFFF"/>
        </w:rPr>
        <w:t>）</w:t>
      </w:r>
      <w:r w:rsidR="004B772B">
        <w:rPr>
          <w:b/>
          <w:bCs/>
          <w:color w:val="0D0D0D"/>
          <w:sz w:val="21"/>
          <w:szCs w:val="21"/>
          <w:shd w:val="clear" w:color="auto" w:fill="FFFFFF"/>
        </w:rPr>
        <w:t xml:space="preserve"> </w:t>
      </w:r>
      <w:r w:rsidR="00A948CF" w:rsidRPr="00AB699D">
        <w:rPr>
          <w:b/>
          <w:bCs/>
          <w:color w:val="0D0D0D"/>
          <w:sz w:val="21"/>
          <w:szCs w:val="21"/>
          <w:shd w:val="clear" w:color="auto" w:fill="FFFFFF"/>
        </w:rPr>
        <w:t>对</w:t>
      </w:r>
      <w:proofErr w:type="spellStart"/>
      <w:r w:rsidR="00A948CF" w:rsidRPr="00AB699D">
        <w:rPr>
          <w:b/>
          <w:bCs/>
          <w:color w:val="0D0D0D"/>
          <w:sz w:val="21"/>
          <w:szCs w:val="21"/>
          <w:shd w:val="clear" w:color="auto" w:fill="FFFFFF"/>
        </w:rPr>
        <w:t>SolventNet</w:t>
      </w:r>
      <w:proofErr w:type="spellEnd"/>
      <w:r w:rsidR="00A948CF" w:rsidRPr="00AB699D">
        <w:rPr>
          <w:b/>
          <w:bCs/>
          <w:color w:val="0D0D0D"/>
          <w:sz w:val="21"/>
          <w:szCs w:val="21"/>
          <w:shd w:val="clear" w:color="auto" w:fill="FFFFFF"/>
        </w:rPr>
        <w:t>进行</w:t>
      </w:r>
      <w:proofErr w:type="gramStart"/>
      <w:r w:rsidR="00A948CF" w:rsidRPr="00AB699D">
        <w:rPr>
          <w:b/>
          <w:bCs/>
          <w:color w:val="0D0D0D"/>
          <w:sz w:val="21"/>
          <w:szCs w:val="21"/>
          <w:shd w:val="clear" w:color="auto" w:fill="FFFFFF"/>
        </w:rPr>
        <w:t>跨反应</w:t>
      </w:r>
      <w:proofErr w:type="gramEnd"/>
      <w:r w:rsidR="00A948CF" w:rsidRPr="00AB699D">
        <w:rPr>
          <w:b/>
          <w:bCs/>
          <w:color w:val="0D0D0D"/>
          <w:sz w:val="21"/>
          <w:szCs w:val="21"/>
          <w:shd w:val="clear" w:color="auto" w:fill="FFFFFF"/>
        </w:rPr>
        <w:t>物的留一出交叉验证的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AB699D">
        <w:rPr>
          <w:b/>
          <w:bCs/>
          <w:color w:val="0D0D0D"/>
          <w:sz w:val="21"/>
          <w:szCs w:val="21"/>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exp</m:t>
            </m:r>
          </m:sub>
        </m:sSub>
      </m:oMath>
      <w:r w:rsidR="00A948CF" w:rsidRPr="00AB699D">
        <w:rPr>
          <w:b/>
          <w:bCs/>
          <w:color w:val="0D0D0D"/>
          <w:sz w:val="21"/>
          <w:szCs w:val="21"/>
          <w:shd w:val="clear" w:color="auto" w:fill="FFFFFF"/>
        </w:rPr>
        <w:t>动力学溶剂参数之间的平行图。表中的</w:t>
      </w:r>
      <w:r w:rsidR="00A948CF" w:rsidRPr="00AB699D">
        <w:rPr>
          <w:b/>
          <w:bCs/>
          <w:color w:val="0D0D0D"/>
          <w:sz w:val="21"/>
          <w:szCs w:val="21"/>
          <w:shd w:val="clear" w:color="auto" w:fill="FFFFFF"/>
        </w:rPr>
        <w:t>RMSE</w:t>
      </w:r>
      <w:proofErr w:type="gramStart"/>
      <w:r w:rsidR="00A948CF" w:rsidRPr="00AB699D">
        <w:rPr>
          <w:b/>
          <w:bCs/>
          <w:color w:val="0D0D0D"/>
          <w:sz w:val="21"/>
          <w:szCs w:val="21"/>
          <w:shd w:val="clear" w:color="auto" w:fill="FFFFFF"/>
        </w:rPr>
        <w:t>值报告</w:t>
      </w:r>
      <w:proofErr w:type="gramEnd"/>
      <w:r w:rsidR="00A948CF" w:rsidRPr="00AB699D">
        <w:rPr>
          <w:b/>
          <w:bCs/>
          <w:color w:val="0D0D0D"/>
          <w:sz w:val="21"/>
          <w:szCs w:val="21"/>
          <w:shd w:val="clear" w:color="auto" w:fill="FFFFFF"/>
        </w:rPr>
        <w:t>了当使用所列反应物的数据作为测试集时获得的值。</w:t>
      </w:r>
    </w:p>
    <w:p w14:paraId="6B683630" w14:textId="074C04A8" w:rsidR="00A948CF" w:rsidRPr="008E528B" w:rsidRDefault="008E528B" w:rsidP="008E528B">
      <w:pPr>
        <w:pStyle w:val="2"/>
        <w:numPr>
          <w:ilvl w:val="0"/>
          <w:numId w:val="0"/>
        </w:numPr>
        <w:rPr>
          <w:b/>
          <w:bCs/>
          <w:color w:val="0D0D0D"/>
          <w:sz w:val="21"/>
          <w:szCs w:val="21"/>
          <w:shd w:val="clear" w:color="auto" w:fill="FFFFFF"/>
        </w:rPr>
      </w:pPr>
      <w:r>
        <w:t xml:space="preserve">2.6 </w:t>
      </w:r>
      <w:proofErr w:type="spellStart"/>
      <w:r w:rsidR="00A948CF" w:rsidRPr="0096581C">
        <w:t>SolventNet</w:t>
      </w:r>
      <w:proofErr w:type="spellEnd"/>
      <w:r w:rsidR="00A948CF" w:rsidRPr="0096581C">
        <w:t>功能的物理解释</w:t>
      </w:r>
    </w:p>
    <w:p w14:paraId="7B91E4DD" w14:textId="44607C3D" w:rsidR="00A948CF" w:rsidRPr="00EF3563" w:rsidRDefault="00EF3563" w:rsidP="00EF3563">
      <w:pPr>
        <w:ind w:firstLineChars="0" w:firstLine="360"/>
      </w:pPr>
      <w:r w:rsidRPr="00AB699D">
        <w:rPr>
          <w:b/>
          <w:bCs/>
          <w:noProof/>
          <w:color w:val="0D0D0D"/>
          <w:sz w:val="21"/>
          <w:szCs w:val="21"/>
          <w:shd w:val="clear" w:color="auto" w:fill="FFFFFF"/>
        </w:rPr>
        <w:drawing>
          <wp:anchor distT="0" distB="0" distL="114300" distR="114300" simplePos="0" relativeHeight="251675648" behindDoc="0" locked="0" layoutInCell="1" allowOverlap="1" wp14:anchorId="03906DA8" wp14:editId="4FB88B0C">
            <wp:simplePos x="0" y="0"/>
            <wp:positionH relativeFrom="margin">
              <wp:align>center</wp:align>
            </wp:positionH>
            <wp:positionV relativeFrom="paragraph">
              <wp:posOffset>4224655</wp:posOffset>
            </wp:positionV>
            <wp:extent cx="5319712" cy="3153704"/>
            <wp:effectExtent l="0" t="0" r="0" b="8890"/>
            <wp:wrapTopAndBottom/>
            <wp:docPr id="350220069" name="图片 1" descr="图表, 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20069" name="图片 1" descr="图表, 图示&#10;&#10;中度可信度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19712" cy="3153704"/>
                    </a:xfrm>
                    <a:prstGeom prst="rect">
                      <a:avLst/>
                    </a:prstGeom>
                  </pic:spPr>
                </pic:pic>
              </a:graphicData>
            </a:graphic>
            <wp14:sizeRelH relativeFrom="page">
              <wp14:pctWidth>0</wp14:pctWidth>
            </wp14:sizeRelH>
            <wp14:sizeRelV relativeFrom="page">
              <wp14:pctHeight>0</wp14:pctHeight>
            </wp14:sizeRelV>
          </wp:anchor>
        </w:drawing>
      </w:r>
      <w:r w:rsidR="00A948CF" w:rsidRPr="00AB699D">
        <w:t>虽然</w:t>
      </w:r>
      <w:proofErr w:type="spellStart"/>
      <w:r w:rsidR="00A948CF" w:rsidRPr="00AB699D">
        <w:t>SolventNet</w:t>
      </w:r>
      <w:proofErr w:type="spellEnd"/>
      <w:r w:rsidR="00A948CF" w:rsidRPr="00AB699D">
        <w:t>相对于基于人工选择的描述符的模型提供了更高的预测准确性和计算效率，但很难从物理上解释模型提取的特征。例如，不同底物</w:t>
      </w:r>
      <w:r w:rsidR="00A948CF" w:rsidRPr="00AB699D">
        <w:t>-</w:t>
      </w:r>
      <w:r w:rsidR="00A948CF" w:rsidRPr="00AB699D">
        <w:t>溶剂组合的代表性体</w:t>
      </w:r>
      <w:proofErr w:type="gramStart"/>
      <w:r w:rsidR="00A948CF" w:rsidRPr="00AB699D">
        <w:t>素表示</w:t>
      </w:r>
      <w:proofErr w:type="gramEnd"/>
      <w:r w:rsidR="00A948CF" w:rsidRPr="00AB699D">
        <w:t>没有明显的视觉特征</w:t>
      </w:r>
      <w:r w:rsidR="00B06485">
        <w:t>（</w:t>
      </w:r>
      <w:r w:rsidR="00A948CF" w:rsidRPr="00AB699D">
        <w:t>图</w:t>
      </w:r>
      <w:r w:rsidR="00A948CF" w:rsidRPr="00AB699D">
        <w:t>S2†</w:t>
      </w:r>
      <w:r w:rsidR="00A948CF" w:rsidRPr="00AB699D">
        <w:t>）。为了初步解释</w:t>
      </w:r>
      <w:proofErr w:type="spellStart"/>
      <w:r w:rsidR="00A948CF" w:rsidRPr="00AB699D">
        <w:t>SolventNet</w:t>
      </w:r>
      <w:proofErr w:type="spellEnd"/>
      <w:r w:rsidR="00A948CF" w:rsidRPr="00AB699D">
        <w:t>识别的特征，我们生成了</w:t>
      </w:r>
      <w:proofErr w:type="gramStart"/>
      <w:r w:rsidR="00A948CF" w:rsidRPr="00AB699D">
        <w:t>显著性图以</w:t>
      </w:r>
      <w:proofErr w:type="gramEnd"/>
      <w:r w:rsidR="00A948CF" w:rsidRPr="00AB699D">
        <w:t>可视化</w:t>
      </w:r>
      <w:proofErr w:type="spellStart"/>
      <w:r w:rsidR="00A948CF" w:rsidRPr="00AB699D">
        <w:t>SolventNet</w:t>
      </w:r>
      <w:proofErr w:type="spellEnd"/>
      <w:r w:rsidR="00A948CF" w:rsidRPr="00AB699D">
        <w:t>对不同体素的敏感性，从而对底物周围的特定空间区域进行分析。</w:t>
      </w:r>
      <w:proofErr w:type="gramStart"/>
      <w:r w:rsidR="00A948CF" w:rsidRPr="00AB699D">
        <w:t>显著性图包含</w:t>
      </w:r>
      <w:proofErr w:type="gramEnd"/>
      <w:r w:rsidR="00A948CF" w:rsidRPr="00AB699D">
        <w:t>用于每个体素的显著性值</w:t>
      </w:r>
      <w:r w:rsidR="00B06485">
        <w:t>（</w:t>
      </w:r>
      <w:r w:rsidR="00A948CF" w:rsidRPr="00AB699D">
        <w:t>在</w:t>
      </w:r>
      <w:r w:rsidR="00A948CF" w:rsidRPr="00AB699D">
        <w:t>0-1</w:t>
      </w:r>
      <w:r w:rsidR="00A948CF" w:rsidRPr="00AB699D">
        <w:t>之间标准化），指示</w:t>
      </w:r>
      <w:proofErr w:type="spellStart"/>
      <w:r w:rsidR="00A948CF" w:rsidRPr="00AB699D">
        <w:t>SolventNet</w:t>
      </w:r>
      <w:proofErr w:type="spellEnd"/>
      <w:r w:rsidR="00A948CF" w:rsidRPr="00AB699D">
        <w:t>预测</w:t>
      </w:r>
      <w:proofErr w:type="gramStart"/>
      <w:r w:rsidR="00A948CF" w:rsidRPr="00AB699D">
        <w:t>对该体素中</w:t>
      </w:r>
      <w:proofErr w:type="gramEnd"/>
      <w:r w:rsidR="00A948CF" w:rsidRPr="00AB699D">
        <w:t>水、底物和共溶剂原子的规范化出现的敏感性。较大的</w:t>
      </w:r>
      <w:proofErr w:type="gramStart"/>
      <w:r w:rsidR="00A948CF" w:rsidRPr="00AB699D">
        <w:t>显著性值表示</w:t>
      </w:r>
      <w:proofErr w:type="gramEnd"/>
      <w:r w:rsidR="00A948CF" w:rsidRPr="00AB699D">
        <w:t>增加的敏感性。图</w:t>
      </w:r>
      <w:r w:rsidR="00B637DC">
        <w:t>2-6</w:t>
      </w:r>
      <w:r w:rsidR="00A948CF" w:rsidRPr="00AB699D">
        <w:t>显示了使用综合梯度方法生成的显著性图</w:t>
      </w:r>
      <w:r w:rsidR="00B06485">
        <w:t>（</w:t>
      </w:r>
      <w:r w:rsidR="00A948CF" w:rsidRPr="00AB699D">
        <w:t>在方法中描述），通过将</w:t>
      </w:r>
      <w:r w:rsidR="00A948CF" w:rsidRPr="00AB699D">
        <w:t>XYL</w:t>
      </w:r>
      <w:r w:rsidR="00A948CF" w:rsidRPr="00AB699D">
        <w:t>在</w:t>
      </w:r>
      <w:r w:rsidR="00A948CF" w:rsidRPr="00AB699D">
        <w:t xml:space="preserve">90 </w:t>
      </w:r>
      <w:proofErr w:type="spellStart"/>
      <w:r w:rsidR="00A948CF" w:rsidRPr="00AB699D">
        <w:t>wt</w:t>
      </w:r>
      <w:proofErr w:type="spellEnd"/>
      <w:r w:rsidR="00A948CF" w:rsidRPr="00AB699D">
        <w:t>% DIO</w:t>
      </w:r>
      <w:r w:rsidR="00A948CF" w:rsidRPr="00AB699D">
        <w:t>中的体</w:t>
      </w:r>
      <w:proofErr w:type="gramStart"/>
      <w:r w:rsidR="00A948CF" w:rsidRPr="00AB699D">
        <w:t>素表示</w:t>
      </w:r>
      <w:proofErr w:type="gramEnd"/>
      <w:r w:rsidR="00A948CF" w:rsidRPr="00AB699D">
        <w:t>输入到完全训练的</w:t>
      </w:r>
      <w:proofErr w:type="spellStart"/>
      <w:r w:rsidR="00A948CF" w:rsidRPr="00AB699D">
        <w:t>SolventNet</w:t>
      </w:r>
      <w:proofErr w:type="spellEnd"/>
      <w:r w:rsidR="00A948CF" w:rsidRPr="00AB699D">
        <w:t>模型中。</w:t>
      </w:r>
      <w:proofErr w:type="gramStart"/>
      <w:r w:rsidR="00A948CF" w:rsidRPr="00AB699D">
        <w:t>显著性图被</w:t>
      </w:r>
      <w:proofErr w:type="gramEnd"/>
      <w:r w:rsidR="00A948CF" w:rsidRPr="00AB699D">
        <w:t>分成反应物、共溶剂和水通道的独立的</w:t>
      </w:r>
      <w:proofErr w:type="gramStart"/>
      <w:r w:rsidR="00A948CF" w:rsidRPr="00AB699D">
        <w:t>三维体</w:t>
      </w:r>
      <w:proofErr w:type="gramEnd"/>
      <w:r w:rsidR="00A948CF" w:rsidRPr="00AB699D">
        <w:t>素网格，每个体</w:t>
      </w:r>
      <w:proofErr w:type="gramStart"/>
      <w:r w:rsidR="00A948CF" w:rsidRPr="00AB699D">
        <w:t>素根据</w:t>
      </w:r>
      <w:proofErr w:type="gramEnd"/>
      <w:r w:rsidR="00A948CF" w:rsidRPr="00AB699D">
        <w:t>其规范化</w:t>
      </w:r>
      <w:proofErr w:type="gramStart"/>
      <w:r w:rsidR="00A948CF" w:rsidRPr="00AB699D">
        <w:t>显著性值使用</w:t>
      </w:r>
      <w:proofErr w:type="gramEnd"/>
      <w:r w:rsidR="00A948CF" w:rsidRPr="00AB699D">
        <w:t>与输入体</w:t>
      </w:r>
      <w:proofErr w:type="gramStart"/>
      <w:r w:rsidR="00A948CF" w:rsidRPr="00AB699D">
        <w:t>素表示</w:t>
      </w:r>
      <w:proofErr w:type="gramEnd"/>
      <w:r w:rsidR="00A948CF" w:rsidRPr="00AB699D">
        <w:t>相同的颜色方案着色</w:t>
      </w:r>
      <w:r w:rsidR="00B06485">
        <w:t>（</w:t>
      </w:r>
      <w:r w:rsidR="00A948CF" w:rsidRPr="00AB699D">
        <w:t>图</w:t>
      </w:r>
      <w:r w:rsidR="00A948CF" w:rsidRPr="00AB699D">
        <w:t>3</w:t>
      </w:r>
      <w:r w:rsidR="00A948CF" w:rsidRPr="00AB699D">
        <w:t>）。透明的体素对模型预测不重要</w:t>
      </w:r>
      <w:r w:rsidR="00B06485">
        <w:t>（</w:t>
      </w:r>
      <w:r w:rsidR="00A948CF" w:rsidRPr="00AB699D">
        <w:t>规范化</w:t>
      </w:r>
      <w:proofErr w:type="gramStart"/>
      <w:r w:rsidR="00A948CF" w:rsidRPr="00AB699D">
        <w:t>显著性值小于</w:t>
      </w:r>
      <w:proofErr w:type="gramEnd"/>
      <w:r w:rsidR="00A948CF" w:rsidRPr="00AB699D">
        <w:t>0.10</w:t>
      </w:r>
      <w:r w:rsidR="00A948CF" w:rsidRPr="00AB699D">
        <w:t>）。</w:t>
      </w:r>
      <w:r w:rsidR="00A948CF" w:rsidRPr="00AB699D">
        <w:t xml:space="preserve"> </w:t>
      </w:r>
      <w:r w:rsidR="00A948CF" w:rsidRPr="00AB699D">
        <w:t>对图</w:t>
      </w:r>
      <w:r w:rsidR="00A948CF" w:rsidRPr="00AB699D">
        <w:t>7</w:t>
      </w:r>
      <w:r w:rsidR="00A948CF" w:rsidRPr="00AB699D">
        <w:t>中的</w:t>
      </w:r>
      <w:proofErr w:type="gramStart"/>
      <w:r w:rsidR="00A948CF" w:rsidRPr="00AB699D">
        <w:t>显著性图的</w:t>
      </w:r>
      <w:proofErr w:type="gramEnd"/>
      <w:r w:rsidR="00A948CF" w:rsidRPr="00AB699D">
        <w:t>检查确认</w:t>
      </w:r>
      <w:proofErr w:type="spellStart"/>
      <w:r w:rsidR="00A948CF" w:rsidRPr="00AB699D">
        <w:t>SolventNet</w:t>
      </w:r>
      <w:proofErr w:type="spellEnd"/>
      <w:r w:rsidR="00A948CF" w:rsidRPr="00AB699D">
        <w:t>主要识别与人工选择描述符定义基础假设一致的在底物附近的局部区域内的溶剂环境特征。每个通道的</w:t>
      </w:r>
      <w:proofErr w:type="gramStart"/>
      <w:r w:rsidR="00A948CF" w:rsidRPr="00AB699D">
        <w:t>显著性图通过</w:t>
      </w:r>
      <w:proofErr w:type="gramEnd"/>
      <w:r w:rsidR="00A948CF" w:rsidRPr="00AB699D">
        <w:t>沿</w:t>
      </w:r>
      <w:r w:rsidR="00A948CF" w:rsidRPr="00AB699D">
        <w:t>z</w:t>
      </w:r>
      <w:r w:rsidR="00A948CF" w:rsidRPr="00AB699D">
        <w:t>轴</w:t>
      </w:r>
      <w:r w:rsidR="00B06485">
        <w:t>（</w:t>
      </w:r>
      <w:r w:rsidR="00A948CF" w:rsidRPr="00AB699D">
        <w:t>任意选择）</w:t>
      </w:r>
      <w:proofErr w:type="gramStart"/>
      <w:r w:rsidR="00A948CF" w:rsidRPr="00AB699D">
        <w:t>对显著性值</w:t>
      </w:r>
      <w:proofErr w:type="gramEnd"/>
      <w:r w:rsidR="00A948CF" w:rsidRPr="00AB699D">
        <w:t>进行平均并投影从</w:t>
      </w:r>
      <w:r w:rsidR="00A948CF" w:rsidRPr="00AB699D">
        <w:t>3D</w:t>
      </w:r>
      <w:r w:rsidR="00A948CF" w:rsidRPr="00AB699D">
        <w:t>到</w:t>
      </w:r>
      <w:r w:rsidR="00A948CF" w:rsidRPr="00AB699D">
        <w:t>2D</w:t>
      </w:r>
      <w:r w:rsidR="00A948CF" w:rsidRPr="00AB699D">
        <w:t>，生成图</w:t>
      </w:r>
      <w:r w:rsidR="00A948CF" w:rsidRPr="00AB699D">
        <w:t>7</w:t>
      </w:r>
      <w:r w:rsidR="00A948CF" w:rsidRPr="00AB699D">
        <w:t>中显示的等高线图。这些</w:t>
      </w:r>
      <w:proofErr w:type="gramStart"/>
      <w:r w:rsidR="00A948CF" w:rsidRPr="00AB699D">
        <w:t>图清楚</w:t>
      </w:r>
      <w:proofErr w:type="gramEnd"/>
      <w:r w:rsidR="00A948CF" w:rsidRPr="00AB699D">
        <w:t>地显示了底物附近的区域对预测最为重要，模拟体积的大小足够大，远离底物的区域不重要，并且</w:t>
      </w:r>
      <w:proofErr w:type="spellStart"/>
      <w:r w:rsidR="00A948CF" w:rsidRPr="00AB699D">
        <w:t>SolventNet</w:t>
      </w:r>
      <w:proofErr w:type="spellEnd"/>
      <w:r w:rsidR="00A948CF" w:rsidRPr="00AB699D">
        <w:t>提取了不受球对称假设约束的非直观几何特征。类似的</w:t>
      </w:r>
      <w:proofErr w:type="gramStart"/>
      <w:r w:rsidR="00A948CF" w:rsidRPr="00AB699D">
        <w:t>显著性图可能</w:t>
      </w:r>
      <w:proofErr w:type="gramEnd"/>
      <w:r w:rsidR="00A948CF" w:rsidRPr="00AB699D">
        <w:t>对指导未来的从头计算非常有用，通过识别需要研究的重要溶剂区域，从而减少量子化学计算所需的分子数量。</w:t>
      </w:r>
    </w:p>
    <w:p w14:paraId="6429B296" w14:textId="77777777" w:rsidR="008E528B" w:rsidRDefault="00A948CF" w:rsidP="008E528B">
      <w:pPr>
        <w:ind w:firstLineChars="0" w:firstLine="0"/>
        <w:jc w:val="center"/>
        <w:rPr>
          <w:b/>
          <w:bCs/>
          <w:color w:val="0D0D0D"/>
          <w:sz w:val="21"/>
          <w:szCs w:val="21"/>
          <w:shd w:val="clear" w:color="auto" w:fill="FFFFFF"/>
        </w:rPr>
      </w:pPr>
      <w:r w:rsidRPr="00AB699D">
        <w:rPr>
          <w:b/>
          <w:bCs/>
          <w:color w:val="0D0D0D"/>
          <w:sz w:val="21"/>
          <w:szCs w:val="21"/>
          <w:shd w:val="clear" w:color="auto" w:fill="FFFFFF"/>
        </w:rPr>
        <w:t>图</w:t>
      </w:r>
      <w:r w:rsidR="004B772B">
        <w:rPr>
          <w:b/>
          <w:bCs/>
          <w:color w:val="0D0D0D"/>
          <w:sz w:val="21"/>
          <w:szCs w:val="21"/>
          <w:shd w:val="clear" w:color="auto" w:fill="FFFFFF"/>
        </w:rPr>
        <w:t>2</w:t>
      </w:r>
      <w:r w:rsidR="00B637DC">
        <w:rPr>
          <w:b/>
          <w:bCs/>
          <w:color w:val="0D0D0D"/>
          <w:sz w:val="21"/>
          <w:szCs w:val="21"/>
          <w:shd w:val="clear" w:color="auto" w:fill="FFFFFF"/>
        </w:rPr>
        <w:t>-</w:t>
      </w:r>
      <w:r w:rsidR="004B772B">
        <w:rPr>
          <w:b/>
          <w:bCs/>
          <w:color w:val="0D0D0D"/>
          <w:sz w:val="21"/>
          <w:szCs w:val="21"/>
          <w:shd w:val="clear" w:color="auto" w:fill="FFFFFF"/>
        </w:rPr>
        <w:t>6</w:t>
      </w:r>
      <w:r w:rsidRPr="00AB699D">
        <w:rPr>
          <w:b/>
          <w:bCs/>
          <w:color w:val="0D0D0D"/>
          <w:sz w:val="21"/>
          <w:szCs w:val="21"/>
          <w:shd w:val="clear" w:color="auto" w:fill="FFFFFF"/>
        </w:rPr>
        <w:t xml:space="preserve"> </w:t>
      </w:r>
      <w:r w:rsidRPr="00AB699D">
        <w:rPr>
          <w:b/>
          <w:bCs/>
          <w:color w:val="0D0D0D"/>
          <w:sz w:val="21"/>
          <w:szCs w:val="21"/>
          <w:shd w:val="clear" w:color="auto" w:fill="FFFFFF"/>
        </w:rPr>
        <w:t>使用</w:t>
      </w:r>
      <w:proofErr w:type="spellStart"/>
      <w:r w:rsidRPr="00AB699D">
        <w:rPr>
          <w:b/>
          <w:bCs/>
          <w:color w:val="0D0D0D"/>
          <w:sz w:val="21"/>
          <w:szCs w:val="21"/>
          <w:shd w:val="clear" w:color="auto" w:fill="FFFFFF"/>
        </w:rPr>
        <w:t>SolventNet</w:t>
      </w:r>
      <w:proofErr w:type="spellEnd"/>
      <w:r w:rsidRPr="00AB699D">
        <w:rPr>
          <w:b/>
          <w:bCs/>
          <w:color w:val="0D0D0D"/>
          <w:sz w:val="21"/>
          <w:szCs w:val="21"/>
          <w:shd w:val="clear" w:color="auto" w:fill="FFFFFF"/>
        </w:rPr>
        <w:t>生成的显著性图。使用</w:t>
      </w:r>
      <w:proofErr w:type="spellStart"/>
      <w:r w:rsidRPr="00AB699D">
        <w:rPr>
          <w:b/>
          <w:bCs/>
          <w:color w:val="0D0D0D"/>
          <w:sz w:val="21"/>
          <w:szCs w:val="21"/>
          <w:shd w:val="clear" w:color="auto" w:fill="FFFFFF"/>
        </w:rPr>
        <w:t>SolventNet</w:t>
      </w:r>
      <w:proofErr w:type="spellEnd"/>
      <w:r w:rsidRPr="00AB699D">
        <w:rPr>
          <w:b/>
          <w:bCs/>
          <w:color w:val="0D0D0D"/>
          <w:sz w:val="21"/>
          <w:szCs w:val="21"/>
          <w:shd w:val="clear" w:color="auto" w:fill="FFFFFF"/>
        </w:rPr>
        <w:t>在所有训练集数据上进行训练后，为</w:t>
      </w:r>
      <w:r w:rsidRPr="00AB699D">
        <w:rPr>
          <w:b/>
          <w:bCs/>
          <w:color w:val="0D0D0D"/>
          <w:sz w:val="21"/>
          <w:szCs w:val="21"/>
          <w:shd w:val="clear" w:color="auto" w:fill="FFFFFF"/>
        </w:rPr>
        <w:t xml:space="preserve">90 </w:t>
      </w:r>
      <w:proofErr w:type="spellStart"/>
      <w:r w:rsidRPr="00AB699D">
        <w:rPr>
          <w:b/>
          <w:bCs/>
          <w:color w:val="0D0D0D"/>
          <w:sz w:val="21"/>
          <w:szCs w:val="21"/>
          <w:shd w:val="clear" w:color="auto" w:fill="FFFFFF"/>
        </w:rPr>
        <w:t>wt</w:t>
      </w:r>
      <w:proofErr w:type="spellEnd"/>
      <w:r w:rsidRPr="00AB699D">
        <w:rPr>
          <w:b/>
          <w:bCs/>
          <w:color w:val="0D0D0D"/>
          <w:sz w:val="21"/>
          <w:szCs w:val="21"/>
          <w:shd w:val="clear" w:color="auto" w:fill="FFFFFF"/>
        </w:rPr>
        <w:t>% DIO</w:t>
      </w:r>
      <w:r w:rsidRPr="00AB699D">
        <w:rPr>
          <w:b/>
          <w:bCs/>
          <w:color w:val="0D0D0D"/>
          <w:sz w:val="21"/>
          <w:szCs w:val="21"/>
          <w:shd w:val="clear" w:color="auto" w:fill="FFFFFF"/>
        </w:rPr>
        <w:t>中的</w:t>
      </w:r>
      <w:r w:rsidRPr="00AB699D">
        <w:rPr>
          <w:b/>
          <w:bCs/>
          <w:color w:val="0D0D0D"/>
          <w:sz w:val="21"/>
          <w:szCs w:val="21"/>
          <w:shd w:val="clear" w:color="auto" w:fill="FFFFFF"/>
        </w:rPr>
        <w:t>XYL</w:t>
      </w:r>
      <w:r w:rsidRPr="00AB699D">
        <w:rPr>
          <w:b/>
          <w:bCs/>
          <w:color w:val="0D0D0D"/>
          <w:sz w:val="21"/>
          <w:szCs w:val="21"/>
          <w:shd w:val="clear" w:color="auto" w:fill="FFFFFF"/>
        </w:rPr>
        <w:t>的体</w:t>
      </w:r>
      <w:proofErr w:type="gramStart"/>
      <w:r w:rsidRPr="00AB699D">
        <w:rPr>
          <w:b/>
          <w:bCs/>
          <w:color w:val="0D0D0D"/>
          <w:sz w:val="21"/>
          <w:szCs w:val="21"/>
          <w:shd w:val="clear" w:color="auto" w:fill="FFFFFF"/>
        </w:rPr>
        <w:t>素表示</w:t>
      </w:r>
      <w:proofErr w:type="gramEnd"/>
      <w:r w:rsidRPr="00AB699D">
        <w:rPr>
          <w:b/>
          <w:bCs/>
          <w:color w:val="0D0D0D"/>
          <w:sz w:val="21"/>
          <w:szCs w:val="21"/>
          <w:shd w:val="clear" w:color="auto" w:fill="FFFFFF"/>
        </w:rPr>
        <w:t>生成的示例显著性图</w:t>
      </w:r>
      <w:r w:rsidR="00B06485">
        <w:rPr>
          <w:b/>
          <w:bCs/>
          <w:color w:val="0D0D0D"/>
          <w:sz w:val="21"/>
          <w:szCs w:val="21"/>
          <w:shd w:val="clear" w:color="auto" w:fill="FFFFFF"/>
        </w:rPr>
        <w:t>（</w:t>
      </w:r>
      <w:r w:rsidRPr="00AB699D">
        <w:rPr>
          <w:b/>
          <w:bCs/>
          <w:color w:val="0D0D0D"/>
          <w:sz w:val="21"/>
          <w:szCs w:val="21"/>
          <w:shd w:val="clear" w:color="auto" w:fill="FFFFFF"/>
        </w:rPr>
        <w:t>如图</w:t>
      </w:r>
      <w:r w:rsidR="004B772B">
        <w:rPr>
          <w:b/>
          <w:bCs/>
          <w:color w:val="0D0D0D"/>
          <w:sz w:val="21"/>
          <w:szCs w:val="21"/>
          <w:shd w:val="clear" w:color="auto" w:fill="FFFFFF"/>
        </w:rPr>
        <w:t>2</w:t>
      </w:r>
      <w:r w:rsidR="001158B1">
        <w:rPr>
          <w:b/>
          <w:bCs/>
          <w:color w:val="0D0D0D"/>
          <w:sz w:val="21"/>
          <w:szCs w:val="21"/>
          <w:shd w:val="clear" w:color="auto" w:fill="FFFFFF"/>
        </w:rPr>
        <w:t>-</w:t>
      </w:r>
      <w:r w:rsidR="004B772B">
        <w:rPr>
          <w:b/>
          <w:bCs/>
          <w:color w:val="0D0D0D"/>
          <w:sz w:val="21"/>
          <w:szCs w:val="21"/>
          <w:shd w:val="clear" w:color="auto" w:fill="FFFFFF"/>
        </w:rPr>
        <w:t>4</w:t>
      </w:r>
      <w:r w:rsidRPr="00AB699D">
        <w:rPr>
          <w:b/>
          <w:bCs/>
          <w:color w:val="0D0D0D"/>
          <w:sz w:val="21"/>
          <w:szCs w:val="21"/>
          <w:shd w:val="clear" w:color="auto" w:fill="FFFFFF"/>
        </w:rPr>
        <w:t>a</w:t>
      </w:r>
      <w:r w:rsidRPr="00AB699D">
        <w:rPr>
          <w:b/>
          <w:bCs/>
          <w:color w:val="0D0D0D"/>
          <w:sz w:val="21"/>
          <w:szCs w:val="21"/>
          <w:shd w:val="clear" w:color="auto" w:fill="FFFFFF"/>
        </w:rPr>
        <w:t>所示）。</w:t>
      </w:r>
      <w:proofErr w:type="gramStart"/>
      <w:r w:rsidRPr="00AB699D">
        <w:rPr>
          <w:b/>
          <w:bCs/>
          <w:color w:val="0D0D0D"/>
          <w:sz w:val="21"/>
          <w:szCs w:val="21"/>
          <w:shd w:val="clear" w:color="auto" w:fill="FFFFFF"/>
        </w:rPr>
        <w:t>显著性图在</w:t>
      </w:r>
      <w:proofErr w:type="gramEnd"/>
      <w:r w:rsidRPr="00AB699D">
        <w:rPr>
          <w:b/>
          <w:bCs/>
          <w:color w:val="0D0D0D"/>
          <w:sz w:val="21"/>
          <w:szCs w:val="21"/>
          <w:shd w:val="clear" w:color="auto" w:fill="FFFFFF"/>
        </w:rPr>
        <w:t>一个与输入体</w:t>
      </w:r>
      <w:proofErr w:type="gramStart"/>
      <w:r w:rsidRPr="00AB699D">
        <w:rPr>
          <w:b/>
          <w:bCs/>
          <w:color w:val="0D0D0D"/>
          <w:sz w:val="21"/>
          <w:szCs w:val="21"/>
          <w:shd w:val="clear" w:color="auto" w:fill="FFFFFF"/>
        </w:rPr>
        <w:lastRenderedPageBreak/>
        <w:t>素表示</w:t>
      </w:r>
      <w:proofErr w:type="gramEnd"/>
      <w:r w:rsidRPr="00AB699D">
        <w:rPr>
          <w:b/>
          <w:bCs/>
          <w:color w:val="0D0D0D"/>
          <w:sz w:val="21"/>
          <w:szCs w:val="21"/>
          <w:shd w:val="clear" w:color="auto" w:fill="FFFFFF"/>
        </w:rPr>
        <w:t>相同维度的</w:t>
      </w:r>
      <w:r w:rsidRPr="00AB699D">
        <w:rPr>
          <w:b/>
          <w:bCs/>
          <w:color w:val="0D0D0D"/>
          <w:sz w:val="21"/>
          <w:szCs w:val="21"/>
          <w:shd w:val="clear" w:color="auto" w:fill="FFFFFF"/>
        </w:rPr>
        <w:t>3D</w:t>
      </w:r>
      <w:r w:rsidRPr="00AB699D">
        <w:rPr>
          <w:b/>
          <w:bCs/>
          <w:color w:val="0D0D0D"/>
          <w:sz w:val="21"/>
          <w:szCs w:val="21"/>
          <w:shd w:val="clear" w:color="auto" w:fill="FFFFFF"/>
        </w:rPr>
        <w:t>网格上可视化。每个体素被分配一个从</w:t>
      </w:r>
      <w:r w:rsidRPr="00AB699D">
        <w:rPr>
          <w:b/>
          <w:bCs/>
          <w:color w:val="0D0D0D"/>
          <w:sz w:val="21"/>
          <w:szCs w:val="21"/>
          <w:shd w:val="clear" w:color="auto" w:fill="FFFFFF"/>
        </w:rPr>
        <w:t>0</w:t>
      </w:r>
      <w:r w:rsidRPr="00AB699D">
        <w:rPr>
          <w:b/>
          <w:bCs/>
          <w:color w:val="0D0D0D"/>
          <w:sz w:val="21"/>
          <w:szCs w:val="21"/>
          <w:shd w:val="clear" w:color="auto" w:fill="FFFFFF"/>
        </w:rPr>
        <w:t>到</w:t>
      </w:r>
      <w:r w:rsidRPr="00AB699D">
        <w:rPr>
          <w:b/>
          <w:bCs/>
          <w:color w:val="0D0D0D"/>
          <w:sz w:val="21"/>
          <w:szCs w:val="21"/>
          <w:shd w:val="clear" w:color="auto" w:fill="FFFFFF"/>
        </w:rPr>
        <w:t>1</w:t>
      </w:r>
      <w:r w:rsidRPr="00AB699D">
        <w:rPr>
          <w:b/>
          <w:bCs/>
          <w:color w:val="0D0D0D"/>
          <w:sz w:val="21"/>
          <w:szCs w:val="21"/>
          <w:shd w:val="clear" w:color="auto" w:fill="FFFFFF"/>
        </w:rPr>
        <w:t>的显著性值，该值表示</w:t>
      </w:r>
      <w:proofErr w:type="spellStart"/>
      <w:r w:rsidRPr="00AB699D">
        <w:rPr>
          <w:b/>
          <w:bCs/>
          <w:color w:val="0D0D0D"/>
          <w:sz w:val="21"/>
          <w:szCs w:val="21"/>
          <w:shd w:val="clear" w:color="auto" w:fill="FFFFFF"/>
        </w:rPr>
        <w:t>SolventNet</w:t>
      </w:r>
      <w:proofErr w:type="spellEnd"/>
      <w:proofErr w:type="gramStart"/>
      <w:r w:rsidRPr="00AB699D">
        <w:rPr>
          <w:b/>
          <w:bCs/>
          <w:color w:val="0D0D0D"/>
          <w:sz w:val="21"/>
          <w:szCs w:val="21"/>
          <w:shd w:val="clear" w:color="auto" w:fill="FFFFFF"/>
        </w:rPr>
        <w:t>对该体素中</w:t>
      </w:r>
      <w:proofErr w:type="gramEnd"/>
      <w:r w:rsidRPr="00AB699D">
        <w:rPr>
          <w:b/>
          <w:bCs/>
          <w:color w:val="0D0D0D"/>
          <w:sz w:val="21"/>
          <w:szCs w:val="21"/>
          <w:shd w:val="clear" w:color="auto" w:fill="FFFFFF"/>
        </w:rPr>
        <w:t>水、反应物和辅助溶剂原子的标准化出现次数的敏感性。较大的</w:t>
      </w:r>
      <w:proofErr w:type="gramStart"/>
      <w:r w:rsidRPr="00AB699D">
        <w:rPr>
          <w:b/>
          <w:bCs/>
          <w:color w:val="0D0D0D"/>
          <w:sz w:val="21"/>
          <w:szCs w:val="21"/>
          <w:shd w:val="clear" w:color="auto" w:fill="FFFFFF"/>
        </w:rPr>
        <w:t>显著性值表示</w:t>
      </w:r>
      <w:proofErr w:type="gramEnd"/>
      <w:r w:rsidRPr="00AB699D">
        <w:rPr>
          <w:b/>
          <w:bCs/>
          <w:color w:val="0D0D0D"/>
          <w:sz w:val="21"/>
          <w:szCs w:val="21"/>
          <w:shd w:val="clear" w:color="auto" w:fill="FFFFFF"/>
        </w:rPr>
        <w:t>更大的敏感性。</w:t>
      </w:r>
      <w:proofErr w:type="gramStart"/>
      <w:r w:rsidRPr="00AB699D">
        <w:rPr>
          <w:b/>
          <w:bCs/>
          <w:color w:val="0D0D0D"/>
          <w:sz w:val="21"/>
          <w:szCs w:val="21"/>
          <w:shd w:val="clear" w:color="auto" w:fill="FFFFFF"/>
        </w:rPr>
        <w:t>显著性图通过</w:t>
      </w:r>
      <w:proofErr w:type="gramEnd"/>
      <w:r w:rsidRPr="00AB699D">
        <w:rPr>
          <w:b/>
          <w:bCs/>
          <w:color w:val="0D0D0D"/>
          <w:sz w:val="21"/>
          <w:szCs w:val="21"/>
          <w:shd w:val="clear" w:color="auto" w:fill="FFFFFF"/>
        </w:rPr>
        <w:t>单独的网格</w:t>
      </w:r>
      <w:proofErr w:type="gramStart"/>
      <w:r w:rsidRPr="00AB699D">
        <w:rPr>
          <w:b/>
          <w:bCs/>
          <w:color w:val="0D0D0D"/>
          <w:sz w:val="21"/>
          <w:szCs w:val="21"/>
          <w:shd w:val="clear" w:color="auto" w:fill="FFFFFF"/>
        </w:rPr>
        <w:t>显示水值为</w:t>
      </w:r>
      <w:proofErr w:type="gramEnd"/>
      <w:r w:rsidRPr="00AB699D">
        <w:rPr>
          <w:b/>
          <w:bCs/>
          <w:color w:val="0D0D0D"/>
          <w:sz w:val="21"/>
          <w:szCs w:val="21"/>
          <w:shd w:val="clear" w:color="auto" w:fill="FFFFFF"/>
        </w:rPr>
        <w:t>红色，</w:t>
      </w:r>
      <w:proofErr w:type="gramStart"/>
      <w:r w:rsidRPr="00AB699D">
        <w:rPr>
          <w:b/>
          <w:bCs/>
          <w:color w:val="0D0D0D"/>
          <w:sz w:val="21"/>
          <w:szCs w:val="21"/>
          <w:shd w:val="clear" w:color="auto" w:fill="FFFFFF"/>
        </w:rPr>
        <w:t>反应物值为</w:t>
      </w:r>
      <w:proofErr w:type="gramEnd"/>
      <w:r w:rsidRPr="00AB699D">
        <w:rPr>
          <w:b/>
          <w:bCs/>
          <w:color w:val="0D0D0D"/>
          <w:sz w:val="21"/>
          <w:szCs w:val="21"/>
          <w:shd w:val="clear" w:color="auto" w:fill="FFFFFF"/>
        </w:rPr>
        <w:t>绿色，辅助溶剂值为蓝色来可视化。为了说明围绕反应物的显著性值，只显示了具有每个系统组分值大于</w:t>
      </w:r>
      <w:r w:rsidRPr="00AB699D">
        <w:rPr>
          <w:b/>
          <w:bCs/>
          <w:color w:val="0D0D0D"/>
          <w:sz w:val="21"/>
          <w:szCs w:val="21"/>
          <w:shd w:val="clear" w:color="auto" w:fill="FFFFFF"/>
        </w:rPr>
        <w:t>0.10</w:t>
      </w:r>
      <w:r w:rsidRPr="00AB699D">
        <w:rPr>
          <w:b/>
          <w:bCs/>
          <w:color w:val="0D0D0D"/>
          <w:sz w:val="21"/>
          <w:szCs w:val="21"/>
          <w:shd w:val="clear" w:color="auto" w:fill="FFFFFF"/>
        </w:rPr>
        <w:t>的体素的一半。通过在</w:t>
      </w:r>
      <w:r w:rsidRPr="00AB699D">
        <w:rPr>
          <w:b/>
          <w:bCs/>
          <w:color w:val="0D0D0D"/>
          <w:sz w:val="21"/>
          <w:szCs w:val="21"/>
          <w:shd w:val="clear" w:color="auto" w:fill="FFFFFF"/>
        </w:rPr>
        <w:t>z</w:t>
      </w:r>
      <w:r w:rsidRPr="00AB699D">
        <w:rPr>
          <w:b/>
          <w:bCs/>
          <w:color w:val="0D0D0D"/>
          <w:sz w:val="21"/>
          <w:szCs w:val="21"/>
          <w:shd w:val="clear" w:color="auto" w:fill="FFFFFF"/>
        </w:rPr>
        <w:t>轴方向上取平均值，绘制值为</w:t>
      </w:r>
      <w:r w:rsidRPr="00AB699D">
        <w:rPr>
          <w:b/>
          <w:bCs/>
          <w:color w:val="0D0D0D"/>
          <w:sz w:val="21"/>
          <w:szCs w:val="21"/>
          <w:shd w:val="clear" w:color="auto" w:fill="FFFFFF"/>
        </w:rPr>
        <w:t>0.10</w:t>
      </w:r>
      <w:r w:rsidRPr="00AB699D">
        <w:rPr>
          <w:b/>
          <w:bCs/>
          <w:color w:val="0D0D0D"/>
          <w:sz w:val="21"/>
          <w:szCs w:val="21"/>
          <w:shd w:val="clear" w:color="auto" w:fill="FFFFFF"/>
        </w:rPr>
        <w:t>、</w:t>
      </w:r>
      <w:r w:rsidRPr="00AB699D">
        <w:rPr>
          <w:b/>
          <w:bCs/>
          <w:color w:val="0D0D0D"/>
          <w:sz w:val="21"/>
          <w:szCs w:val="21"/>
          <w:shd w:val="clear" w:color="auto" w:fill="FFFFFF"/>
        </w:rPr>
        <w:t>0.25</w:t>
      </w:r>
      <w:r w:rsidRPr="00AB699D">
        <w:rPr>
          <w:b/>
          <w:bCs/>
          <w:color w:val="0D0D0D"/>
          <w:sz w:val="21"/>
          <w:szCs w:val="21"/>
          <w:shd w:val="clear" w:color="auto" w:fill="FFFFFF"/>
        </w:rPr>
        <w:t>、</w:t>
      </w:r>
      <w:r w:rsidRPr="00AB699D">
        <w:rPr>
          <w:b/>
          <w:bCs/>
          <w:color w:val="0D0D0D"/>
          <w:sz w:val="21"/>
          <w:szCs w:val="21"/>
          <w:shd w:val="clear" w:color="auto" w:fill="FFFFFF"/>
        </w:rPr>
        <w:t>0.50</w:t>
      </w:r>
      <w:r w:rsidRPr="00AB699D">
        <w:rPr>
          <w:b/>
          <w:bCs/>
          <w:color w:val="0D0D0D"/>
          <w:sz w:val="21"/>
          <w:szCs w:val="21"/>
          <w:shd w:val="clear" w:color="auto" w:fill="FFFFFF"/>
        </w:rPr>
        <w:t>、</w:t>
      </w:r>
      <w:r w:rsidRPr="00AB699D">
        <w:rPr>
          <w:b/>
          <w:bCs/>
          <w:color w:val="0D0D0D"/>
          <w:sz w:val="21"/>
          <w:szCs w:val="21"/>
          <w:shd w:val="clear" w:color="auto" w:fill="FFFFFF"/>
        </w:rPr>
        <w:t>0.75</w:t>
      </w:r>
      <w:r w:rsidRPr="00AB699D">
        <w:rPr>
          <w:b/>
          <w:bCs/>
          <w:color w:val="0D0D0D"/>
          <w:sz w:val="21"/>
          <w:szCs w:val="21"/>
          <w:shd w:val="clear" w:color="auto" w:fill="FFFFFF"/>
        </w:rPr>
        <w:t>和</w:t>
      </w:r>
      <w:r w:rsidRPr="00AB699D">
        <w:rPr>
          <w:b/>
          <w:bCs/>
          <w:color w:val="0D0D0D"/>
          <w:sz w:val="21"/>
          <w:szCs w:val="21"/>
          <w:shd w:val="clear" w:color="auto" w:fill="FFFFFF"/>
        </w:rPr>
        <w:t>0.90</w:t>
      </w:r>
      <w:r w:rsidRPr="00AB699D">
        <w:rPr>
          <w:b/>
          <w:bCs/>
          <w:color w:val="0D0D0D"/>
          <w:sz w:val="21"/>
          <w:szCs w:val="21"/>
          <w:shd w:val="clear" w:color="auto" w:fill="FFFFFF"/>
        </w:rPr>
        <w:t>的</w:t>
      </w:r>
      <w:r w:rsidRPr="00AB699D">
        <w:rPr>
          <w:b/>
          <w:bCs/>
          <w:color w:val="0D0D0D"/>
          <w:sz w:val="21"/>
          <w:szCs w:val="21"/>
          <w:shd w:val="clear" w:color="auto" w:fill="FFFFFF"/>
        </w:rPr>
        <w:t>2D</w:t>
      </w:r>
      <w:r w:rsidRPr="00AB699D">
        <w:rPr>
          <w:b/>
          <w:bCs/>
          <w:color w:val="0D0D0D"/>
          <w:sz w:val="21"/>
          <w:szCs w:val="21"/>
          <w:shd w:val="clear" w:color="auto" w:fill="FFFFFF"/>
        </w:rPr>
        <w:t>等</w:t>
      </w:r>
      <w:r w:rsidR="00EF3563">
        <w:rPr>
          <w:rFonts w:hint="eastAsia"/>
          <w:b/>
          <w:bCs/>
          <w:color w:val="0D0D0D"/>
          <w:sz w:val="21"/>
          <w:szCs w:val="21"/>
          <w:shd w:val="clear" w:color="auto" w:fill="FFFFFF"/>
        </w:rPr>
        <w:t>显著性线</w:t>
      </w:r>
      <w:r w:rsidRPr="00AB699D">
        <w:rPr>
          <w:b/>
          <w:bCs/>
          <w:color w:val="0D0D0D"/>
          <w:sz w:val="21"/>
          <w:szCs w:val="21"/>
          <w:shd w:val="clear" w:color="auto" w:fill="FFFFFF"/>
        </w:rPr>
        <w:t>。</w:t>
      </w:r>
    </w:p>
    <w:p w14:paraId="2A7C53DA" w14:textId="4D7D8A26" w:rsidR="00A948CF" w:rsidRPr="008E528B" w:rsidRDefault="00A948CF" w:rsidP="00097E11">
      <w:pPr>
        <w:pStyle w:val="1"/>
        <w:rPr>
          <w:b/>
          <w:bCs/>
          <w:color w:val="0D0D0D"/>
          <w:sz w:val="21"/>
          <w:szCs w:val="21"/>
          <w:shd w:val="clear" w:color="auto" w:fill="FFFFFF"/>
        </w:rPr>
      </w:pPr>
      <w:r w:rsidRPr="00833A06">
        <w:rPr>
          <w:shd w:val="clear" w:color="auto" w:fill="FFFFFF"/>
        </w:rPr>
        <w:t>结论</w:t>
      </w:r>
    </w:p>
    <w:p w14:paraId="7EA99148" w14:textId="2B1D2EC5" w:rsidR="00A948CF" w:rsidRPr="00AB699D" w:rsidRDefault="00A948CF" w:rsidP="00A948CF">
      <w:pPr>
        <w:ind w:firstLineChars="0" w:firstLine="420"/>
      </w:pPr>
      <w:r w:rsidRPr="00AB699D">
        <w:t>在这项工作中，我们结合了机器学习工具和经典分子动力学模拟，开发了</w:t>
      </w:r>
      <w:proofErr w:type="spellStart"/>
      <w:r w:rsidRPr="00AB699D">
        <w:t>SolventNet</w:t>
      </w:r>
      <w:proofErr w:type="spellEnd"/>
      <w:r w:rsidRPr="00AB699D">
        <w:t>，这是一个</w:t>
      </w:r>
      <w:r w:rsidRPr="00AB699D">
        <w:t>3D</w:t>
      </w:r>
      <w:r w:rsidRPr="00AB699D">
        <w:t>卷积神经网络，用于解释已转换为体</w:t>
      </w:r>
      <w:proofErr w:type="gramStart"/>
      <w:r w:rsidRPr="00AB699D">
        <w:t>素表示</w:t>
      </w:r>
      <w:proofErr w:type="gramEnd"/>
      <w:r w:rsidRPr="00AB699D">
        <w:t>的分子动力学模拟数据，以预测在极性非质子共溶剂的水混合物中的酸催化反应速率。</w:t>
      </w:r>
      <w:proofErr w:type="spellStart"/>
      <w:r w:rsidRPr="00AB699D">
        <w:t>SolventNet</w:t>
      </w:r>
      <w:proofErr w:type="spellEnd"/>
      <w:r w:rsidRPr="00AB699D">
        <w:t>不需要事先人工选择描述符，并且可以捕捉到空间相关性，而无需假设球对称性。</w:t>
      </w:r>
      <w:proofErr w:type="spellStart"/>
      <w:r w:rsidRPr="00AB699D">
        <w:t>SolventNet</w:t>
      </w:r>
      <w:proofErr w:type="spellEnd"/>
      <w:r w:rsidR="00B06485">
        <w:t>（</w:t>
      </w:r>
      <w:r w:rsidRPr="00AB699D">
        <w:t>以及其他</w:t>
      </w:r>
      <w:r w:rsidRPr="00AB699D">
        <w:t>3D CNNs</w:t>
      </w:r>
      <w:r w:rsidRPr="00AB699D">
        <w:t>）比基于人工选择的描述符的模型更准确地预测反应速率，并且推广到新的极性非质子共溶剂、共溶剂质量分数以及在模型训练期间未使用的底物。这些发现表明，</w:t>
      </w:r>
      <w:proofErr w:type="spellStart"/>
      <w:r w:rsidRPr="00AB699D">
        <w:t>SolventNet</w:t>
      </w:r>
      <w:proofErr w:type="spellEnd"/>
      <w:r w:rsidRPr="00AB699D">
        <w:t>从经典分子动力学模拟中确定的底物、溶剂和共溶剂分子的空间构型中提取特征，这些特征包含足够的信息，可以预测溶剂对酸催化反应的影响，即使反应机制和可能的过渡态没有被明确建模。</w:t>
      </w:r>
    </w:p>
    <w:p w14:paraId="4A37751C" w14:textId="7824235A" w:rsidR="00A948CF" w:rsidRPr="00AB699D" w:rsidRDefault="00A948CF" w:rsidP="00A948CF">
      <w:pPr>
        <w:ind w:firstLineChars="0" w:firstLine="420"/>
      </w:pPr>
      <w:r w:rsidRPr="00AB699D">
        <w:t>这一新开发的方法的一个显著优势是计算效率。一旦训练完成，</w:t>
      </w:r>
      <w:proofErr w:type="spellStart"/>
      <w:r w:rsidRPr="00AB699D">
        <w:t>SolventNet</w:t>
      </w:r>
      <w:proofErr w:type="spellEnd"/>
      <w:r w:rsidRPr="00AB699D">
        <w:t>仅需要</w:t>
      </w:r>
      <w:r w:rsidRPr="00AB699D">
        <w:t>4</w:t>
      </w:r>
      <w:r w:rsidRPr="00AB699D">
        <w:t>纳秒的分子动力学模拟数据就能够预测单一底物</w:t>
      </w:r>
      <w:r w:rsidRPr="00AB699D">
        <w:t>-</w:t>
      </w:r>
      <w:r w:rsidRPr="00AB699D">
        <w:t>溶剂组合的反应速率。对于本研究考虑的系统尺寸，在典型高性能计算集群的单个节点上，这些轨迹可以在不到一个小时内模拟完成，与从头计算方法相比，大大缩短了预测反应速率所需的时间。</w:t>
      </w:r>
      <w:proofErr w:type="gramStart"/>
      <w:r w:rsidRPr="00AB699D">
        <w:t>这降低</w:t>
      </w:r>
      <w:proofErr w:type="gramEnd"/>
      <w:r w:rsidRPr="00AB699D">
        <w:t>的计算成本表明，</w:t>
      </w:r>
      <w:proofErr w:type="spellStart"/>
      <w:r w:rsidRPr="00AB699D">
        <w:t>SolventNet</w:t>
      </w:r>
      <w:proofErr w:type="spellEnd"/>
      <w:r w:rsidRPr="00AB699D">
        <w:t>可以用于溶剂筛选，可能与过程模型结合，以设计更高效的生物质转化过程，而无需昂贵的实验试错。然而，到目前为止，所有研究的系统都涉及水和极性非质子共溶剂的混合物；将</w:t>
      </w:r>
      <w:proofErr w:type="spellStart"/>
      <w:r w:rsidRPr="00AB699D">
        <w:t>SolventNet</w:t>
      </w:r>
      <w:proofErr w:type="spellEnd"/>
      <w:r w:rsidRPr="00AB699D">
        <w:t>扩展到在明显不同的溶剂体系中预测反应速率</w:t>
      </w:r>
      <w:r w:rsidR="00B06485">
        <w:t>（</w:t>
      </w:r>
      <w:r w:rsidRPr="00AB699D">
        <w:t>例如，离子液体）可能需要额外的训练。</w:t>
      </w:r>
    </w:p>
    <w:p w14:paraId="0AF308B6" w14:textId="77777777" w:rsidR="008E528B" w:rsidRDefault="00A948CF" w:rsidP="008E528B">
      <w:pPr>
        <w:ind w:firstLineChars="0" w:firstLine="420"/>
      </w:pPr>
      <w:proofErr w:type="spellStart"/>
      <w:r w:rsidRPr="00AB699D">
        <w:t>SolventNet</w:t>
      </w:r>
      <w:proofErr w:type="spellEnd"/>
      <w:r w:rsidRPr="00AB699D">
        <w:t>的输入体</w:t>
      </w:r>
      <w:proofErr w:type="gramStart"/>
      <w:r w:rsidRPr="00AB699D">
        <w:t>素表示仅</w:t>
      </w:r>
      <w:proofErr w:type="gramEnd"/>
      <w:r w:rsidRPr="00AB699D">
        <w:t>包含原子位置，因此忽略了重要的化学信息，如原子之间的共价键存在和原子电荷。这些数据可能通过替代的网络架构进行解释。例如，图神经网络可以将原子表示为节点，原子相互作用表示为边。因此，我们预计进一步的模型发展可以继续提高预测准确性。此外，输入到</w:t>
      </w:r>
      <w:proofErr w:type="spellStart"/>
      <w:r w:rsidRPr="00AB699D">
        <w:t>SolventNet</w:t>
      </w:r>
      <w:proofErr w:type="spellEnd"/>
      <w:r w:rsidRPr="00AB699D">
        <w:t>的体</w:t>
      </w:r>
      <w:proofErr w:type="gramStart"/>
      <w:r w:rsidRPr="00AB699D">
        <w:t>素表示仅</w:t>
      </w:r>
      <w:proofErr w:type="gramEnd"/>
      <w:r w:rsidRPr="00AB699D">
        <w:t>从底物状态的分子动力学模拟中生成；未来的工作将探索是否将来自产物状态模拟的体</w:t>
      </w:r>
      <w:proofErr w:type="gramStart"/>
      <w:r w:rsidRPr="00AB699D">
        <w:t>素表示</w:t>
      </w:r>
      <w:proofErr w:type="gramEnd"/>
      <w:r w:rsidRPr="00AB699D">
        <w:t>纳入其中，能够提高反应速率预测的准确性或实现对反应选择性的预测。经典分子动力学还可以模拟比本研究中研究的小分子底物更大的分子，例如与生物质相关的聚合物</w:t>
      </w:r>
      <w:r w:rsidR="00B06485">
        <w:t>（</w:t>
      </w:r>
      <w:r w:rsidRPr="00AB699D">
        <w:t>例如纤维素、半纤维素或木质素）。未来的工作将探索使用</w:t>
      </w:r>
      <w:proofErr w:type="spellStart"/>
      <w:r w:rsidRPr="00AB699D">
        <w:t>SolventNet</w:t>
      </w:r>
      <w:proofErr w:type="spellEnd"/>
      <w:r w:rsidRPr="00AB699D">
        <w:t>与语义分离技术，该技术允许将输入到卷积神经网络的数据的各个区域分别分类，以基于生物质相关聚合物的分子动力学模拟同时预测多个反应位点的反应性。使用从头计算方法对这些更大的系统进行溶剂筛选是困难的。</w:t>
      </w:r>
    </w:p>
    <w:p w14:paraId="335419B9" w14:textId="77777777" w:rsidR="00F6548D" w:rsidRPr="00F6548D" w:rsidRDefault="00A948CF" w:rsidP="00F6548D">
      <w:pPr>
        <w:pStyle w:val="1"/>
      </w:pPr>
      <w:r w:rsidRPr="00833A06">
        <w:rPr>
          <w:shd w:val="clear" w:color="auto" w:fill="FFFFFF"/>
        </w:rPr>
        <w:lastRenderedPageBreak/>
        <w:t>研究方法</w:t>
      </w:r>
    </w:p>
    <w:p w14:paraId="558CE539" w14:textId="075C365A" w:rsidR="00A948CF" w:rsidRPr="0096581C" w:rsidRDefault="00F6548D" w:rsidP="00F6548D">
      <w:pPr>
        <w:pStyle w:val="2"/>
        <w:numPr>
          <w:ilvl w:val="0"/>
          <w:numId w:val="0"/>
        </w:numPr>
      </w:pPr>
      <w:r>
        <w:t xml:space="preserve">4.1 </w:t>
      </w:r>
      <w:r w:rsidR="00A948CF" w:rsidRPr="0096581C">
        <w:t>经典分子动力学</w:t>
      </w:r>
    </w:p>
    <w:p w14:paraId="19429865" w14:textId="46BEC939" w:rsidR="00A948CF" w:rsidRPr="00983363" w:rsidRDefault="00A948CF" w:rsidP="00983363">
      <w:pPr>
        <w:ind w:firstLineChars="0" w:firstLine="425"/>
      </w:pPr>
      <w:r w:rsidRPr="00AB699D">
        <w:t>经典分子动力学模拟使用</w:t>
      </w:r>
      <w:r w:rsidRPr="00AB699D">
        <w:t>2 fs</w:t>
      </w:r>
      <w:r w:rsidRPr="00AB699D">
        <w:t>的时间步长和</w:t>
      </w:r>
      <w:r w:rsidRPr="00AB699D">
        <w:t>leapfrog</w:t>
      </w:r>
      <w:r w:rsidRPr="00AB699D">
        <w:t>积分器进行。所有模拟中初始模拟盒的尺寸设置为</w:t>
      </w:r>
      <w:r w:rsidR="00EF3563">
        <w:rPr>
          <w:rFonts w:hint="eastAsia"/>
        </w:rPr>
        <w:t>(</w:t>
      </w:r>
      <w:r w:rsidRPr="00AB699D">
        <w:t>6 nm</w:t>
      </w:r>
      <w:r w:rsidR="00EF3563">
        <w:rPr>
          <w:rFonts w:hint="eastAsia"/>
        </w:rPr>
        <w:t>)</w:t>
      </w:r>
      <w:r w:rsidRPr="00D5524E">
        <w:rPr>
          <w:vertAlign w:val="superscript"/>
        </w:rPr>
        <w:t>3</w:t>
      </w:r>
      <w:r w:rsidRPr="00AB699D">
        <w:t>，并按照所需比例添加水和共溶剂分子。所有底物和共溶剂都是使用</w:t>
      </w:r>
      <w:proofErr w:type="spellStart"/>
      <w:r w:rsidRPr="00AB699D">
        <w:t>CGenFF</w:t>
      </w:r>
      <w:proofErr w:type="spellEnd"/>
      <w:r w:rsidRPr="00AB699D">
        <w:t>/CHARMM36</w:t>
      </w:r>
      <w:r w:rsidRPr="00AB699D">
        <w:t>力场参数化的。</w:t>
      </w:r>
      <w:proofErr w:type="gramStart"/>
      <w:r w:rsidRPr="00AB699D">
        <w:t>水采</w:t>
      </w:r>
      <w:proofErr w:type="gramEnd"/>
      <w:r w:rsidRPr="00AB699D">
        <w:t>用</w:t>
      </w:r>
      <w:r w:rsidRPr="00AB699D">
        <w:t xml:space="preserve">Single Point Charge/Extended </w:t>
      </w:r>
      <w:r w:rsidR="00B06485">
        <w:t>（</w:t>
      </w:r>
      <w:r w:rsidRPr="00AB699D">
        <w:t>SPC/E</w:t>
      </w:r>
      <w:r w:rsidR="00B06485">
        <w:t>）</w:t>
      </w:r>
      <w:r w:rsidRPr="00AB699D">
        <w:t xml:space="preserve"> </w:t>
      </w:r>
      <w:r w:rsidRPr="00AB699D">
        <w:t>模型进行建模。使用</w:t>
      </w:r>
      <w:r w:rsidRPr="00AB699D">
        <w:t>1.2 nm</w:t>
      </w:r>
      <w:r w:rsidRPr="00AB699D">
        <w:t>的邻居列表截断生成</w:t>
      </w:r>
      <w:proofErr w:type="spellStart"/>
      <w:r w:rsidRPr="00AB699D">
        <w:t>Verlet</w:t>
      </w:r>
      <w:proofErr w:type="spellEnd"/>
      <w:r w:rsidRPr="00AB699D">
        <w:t>列表。</w:t>
      </w:r>
      <w:r w:rsidR="00EF3563">
        <w:rPr>
          <w:rFonts w:hint="eastAsia"/>
        </w:rPr>
        <w:t>V</w:t>
      </w:r>
      <w:r w:rsidR="00EF3563">
        <w:t>an der Walls</w:t>
      </w:r>
      <w:r w:rsidRPr="00AB699D">
        <w:t>相互作用采用</w:t>
      </w:r>
      <w:r w:rsidRPr="00AB699D">
        <w:t>Lennard-Jones</w:t>
      </w:r>
      <w:r w:rsidRPr="00AB699D">
        <w:t>势，并在</w:t>
      </w:r>
      <w:r w:rsidRPr="00AB699D">
        <w:t>1.0 nm</w:t>
      </w:r>
      <w:r w:rsidRPr="00AB699D">
        <w:t>和</w:t>
      </w:r>
      <w:r w:rsidRPr="00AB699D">
        <w:t>1.2 nm</w:t>
      </w:r>
      <w:r w:rsidRPr="00AB699D">
        <w:t>之间平滑地过渡到零。电静力相互作用采用平滑粒子网格</w:t>
      </w:r>
      <w:r w:rsidRPr="00AB699D">
        <w:t>Ewald</w:t>
      </w:r>
      <w:r w:rsidRPr="00AB699D">
        <w:t>方法进行计算，短程截断为</w:t>
      </w:r>
      <w:r w:rsidRPr="00AB699D">
        <w:t>1.2 nm</w:t>
      </w:r>
      <w:r w:rsidRPr="00AB699D">
        <w:t>，网格间距为</w:t>
      </w:r>
      <w:r w:rsidRPr="00AB699D">
        <w:t>0.12 nm</w:t>
      </w:r>
      <w:r w:rsidRPr="00AB699D">
        <w:t>，</w:t>
      </w:r>
      <w:r w:rsidRPr="00AB699D">
        <w:t>4</w:t>
      </w:r>
      <w:r w:rsidRPr="00AB699D">
        <w:t>阶插值。使用</w:t>
      </w:r>
      <w:r w:rsidRPr="00AB699D">
        <w:t>LINCS</w:t>
      </w:r>
      <w:proofErr w:type="gramStart"/>
      <w:r w:rsidRPr="00AB699D">
        <w:t>算法对键进行</w:t>
      </w:r>
      <w:proofErr w:type="gramEnd"/>
      <w:r w:rsidRPr="00AB699D">
        <w:t>约束。溶剂系统在</w:t>
      </w:r>
      <w:r w:rsidRPr="00AB699D">
        <w:t>300 K</w:t>
      </w:r>
      <w:r w:rsidRPr="00AB699D">
        <w:t>和</w:t>
      </w:r>
      <w:r w:rsidRPr="00AB699D">
        <w:t>1 bar</w:t>
      </w:r>
      <w:r w:rsidRPr="00AB699D">
        <w:t>的</w:t>
      </w:r>
      <w:r w:rsidRPr="00AB699D">
        <w:t>NPT</w:t>
      </w:r>
      <w:r w:rsidRPr="00AB699D">
        <w:t>模拟中平衡了</w:t>
      </w:r>
      <w:r w:rsidRPr="00AB699D">
        <w:t>5 ns</w:t>
      </w:r>
      <w:r w:rsidRPr="00AB699D">
        <w:t>，采用速度重标定恒温器和</w:t>
      </w:r>
      <w:r w:rsidRPr="00AB699D">
        <w:t>Berendsen</w:t>
      </w:r>
      <w:r w:rsidRPr="00AB699D">
        <w:t>恒压恒温器。然后向系统中添加单个底物分子，并使用相同的恒压和恒温器进行</w:t>
      </w:r>
      <w:r w:rsidRPr="00AB699D">
        <w:t xml:space="preserve">500 </w:t>
      </w:r>
      <w:proofErr w:type="spellStart"/>
      <w:r w:rsidRPr="00AB699D">
        <w:t>ps</w:t>
      </w:r>
      <w:proofErr w:type="spellEnd"/>
      <w:r w:rsidRPr="00AB699D">
        <w:t>的平衡。然后在反应温度和</w:t>
      </w:r>
      <w:r w:rsidRPr="00AB699D">
        <w:t>1 bar</w:t>
      </w:r>
      <w:r w:rsidRPr="00AB699D">
        <w:t>的条件下使用</w:t>
      </w:r>
      <w:r w:rsidRPr="00AB699D">
        <w:t>Nose–Hoover</w:t>
      </w:r>
      <w:r w:rsidRPr="00AB699D">
        <w:t>恒温器和</w:t>
      </w:r>
      <w:r w:rsidRPr="00AB699D">
        <w:t>Parrinello–Rahman</w:t>
      </w:r>
      <w:r w:rsidRPr="00AB699D">
        <w:t>恒压恒温器进行</w:t>
      </w:r>
      <w:r w:rsidRPr="00AB699D">
        <w:t>NPT</w:t>
      </w:r>
      <w:r w:rsidRPr="00AB699D">
        <w:t>生产模拟。所有恒温器使用</w:t>
      </w:r>
      <w:r w:rsidRPr="00AB699D">
        <w:t xml:space="preserve">1.0 </w:t>
      </w:r>
      <w:proofErr w:type="spellStart"/>
      <w:r w:rsidRPr="00AB699D">
        <w:t>ps</w:t>
      </w:r>
      <w:proofErr w:type="spellEnd"/>
      <w:r w:rsidRPr="00AB699D">
        <w:t>时间常数，所有恒压恒温器使用</w:t>
      </w:r>
      <w:r w:rsidRPr="00AB699D">
        <w:t xml:space="preserve">5.0 </w:t>
      </w:r>
      <w:proofErr w:type="spellStart"/>
      <w:r w:rsidRPr="00AB699D">
        <w:t>ps</w:t>
      </w:r>
      <w:proofErr w:type="spellEnd"/>
      <w:r w:rsidRPr="00AB699D">
        <w:t>时间常数，等温压缩性为</w:t>
      </w:r>
      <w:r w:rsidRPr="00AB699D">
        <w:t>5.0 × 10</w:t>
      </w:r>
      <w:r w:rsidRPr="00983363">
        <w:rPr>
          <w:vertAlign w:val="superscript"/>
        </w:rPr>
        <w:t>-5</w:t>
      </w:r>
      <w:r w:rsidRPr="00AB699D">
        <w:t xml:space="preserve"> bar</w:t>
      </w:r>
      <w:r w:rsidRPr="00983363">
        <w:rPr>
          <w:vertAlign w:val="superscript"/>
        </w:rPr>
        <w:t>-1</w:t>
      </w:r>
      <w:r w:rsidRPr="00AB699D">
        <w:t>。每隔</w:t>
      </w:r>
      <w:r w:rsidRPr="00AB699D">
        <w:t xml:space="preserve">10 </w:t>
      </w:r>
      <w:proofErr w:type="spellStart"/>
      <w:r w:rsidRPr="00AB699D">
        <w:t>ps</w:t>
      </w:r>
      <w:proofErr w:type="spellEnd"/>
      <w:r w:rsidRPr="00AB699D">
        <w:t>输出一次模拟构型。所有模拟使用</w:t>
      </w:r>
      <w:r w:rsidRPr="00AB699D">
        <w:t>GROMACS 2016</w:t>
      </w:r>
      <w:r w:rsidRPr="00AB699D">
        <w:t>进行，并使用</w:t>
      </w:r>
      <w:r w:rsidRPr="00AB699D">
        <w:t>VMD</w:t>
      </w:r>
      <w:r w:rsidRPr="00AB699D">
        <w:t>进行可视化。</w:t>
      </w:r>
      <w:r w:rsidRPr="00AB699D">
        <w:t xml:space="preserve"> </w:t>
      </w:r>
      <w:r w:rsidRPr="00AB699D">
        <w:t>使用该协议获得的底物</w:t>
      </w:r>
      <w:r w:rsidRPr="00AB699D">
        <w:t>-</w:t>
      </w:r>
      <w:r w:rsidRPr="00AB699D">
        <w:t>溶剂组合的模拟数据</w:t>
      </w:r>
      <w:r w:rsidR="00B06485">
        <w:t>（</w:t>
      </w:r>
      <w:r w:rsidRPr="00AB699D">
        <w:t>包括图</w:t>
      </w:r>
      <w:r w:rsidRPr="00AB699D">
        <w:t>1c</w:t>
      </w:r>
      <w:r w:rsidRPr="00AB699D">
        <w:t>和</w:t>
      </w:r>
      <w:r w:rsidRPr="00AB699D">
        <w:t>d</w:t>
      </w:r>
      <w:r w:rsidRPr="00AB699D">
        <w:t>中用黑色绘制的分子）取自参考文献</w:t>
      </w:r>
      <w:r w:rsidRPr="00AB699D">
        <w:t>4</w:t>
      </w:r>
      <w:r w:rsidRPr="00AB699D">
        <w:t>。这些分子模拟进行了</w:t>
      </w:r>
      <w:r w:rsidRPr="00AB699D">
        <w:t>200 ns</w:t>
      </w:r>
      <w:r w:rsidRPr="00AB699D">
        <w:t>。由于在参考文献</w:t>
      </w:r>
      <w:r w:rsidRPr="00AB699D">
        <w:t>4</w:t>
      </w:r>
      <w:r w:rsidRPr="00AB699D">
        <w:t>中描述的</w:t>
      </w:r>
      <m:oMath>
        <m:r>
          <w:rPr>
            <w:rFonts w:ascii="Cambria Math" w:hAnsi="Cambria Math" w:hint="eastAsia"/>
          </w:rPr>
          <m:t>Γ</m:t>
        </m:r>
      </m:oMath>
      <w:r w:rsidRPr="00AB699D">
        <w:t>的收敛较慢，因此需要这么长的模拟时间。最后的</w:t>
      </w:r>
      <w:r w:rsidRPr="00AB699D">
        <w:t>190 ns</w:t>
      </w:r>
      <w:r w:rsidRPr="00AB699D">
        <w:t>用于计算图</w:t>
      </w:r>
      <w:r w:rsidRPr="00AB699D">
        <w:t>2</w:t>
      </w:r>
      <w:r w:rsidRPr="00AB699D">
        <w:t>中所示的多描述符模型的</w:t>
      </w:r>
      <m:oMath>
        <m:r>
          <w:rPr>
            <w:rFonts w:ascii="Cambria Math" w:hAnsi="Cambria Math" w:hint="eastAsia"/>
          </w:rPr>
          <m:t>Γ</m:t>
        </m:r>
      </m:oMath>
      <w:r w:rsidRPr="00AB699D">
        <w:t>和</w:t>
      </w:r>
      <m:oMath>
        <m:r>
          <m:rPr>
            <m:sty m:val="p"/>
          </m:rPr>
          <w:rPr>
            <w:rFonts w:ascii="Cambria Math" w:hAnsi="Cambria Math"/>
          </w:rPr>
          <m:t>δ</m:t>
        </m:r>
      </m:oMath>
      <w:r w:rsidRPr="00AB699D">
        <w:t>。额外进行了</w:t>
      </w:r>
      <w:r w:rsidRPr="00AB699D">
        <w:t>5 ns</w:t>
      </w:r>
      <w:r w:rsidRPr="00AB699D">
        <w:t>的生产模拟以计算</w:t>
      </w:r>
      <m:oMath>
        <m:r>
          <m:rPr>
            <m:sty m:val="p"/>
          </m:rPr>
          <w:rPr>
            <w:rFonts w:ascii="Cambria Math" w:hAnsi="Cambria Math"/>
          </w:rPr>
          <m:t>σ</m:t>
        </m:r>
      </m:oMath>
      <w:r w:rsidRPr="00AB699D">
        <w:t>。描述符的计算方法如参考文献</w:t>
      </w:r>
      <w:r w:rsidRPr="00AB699D">
        <w:t>4</w:t>
      </w:r>
      <w:r w:rsidRPr="00AB699D">
        <w:t>中所述</w:t>
      </w:r>
      <w:r w:rsidR="00B06485">
        <w:t>（</w:t>
      </w:r>
      <w:r w:rsidRPr="00AB699D">
        <w:t>数值列在表</w:t>
      </w:r>
      <w:r w:rsidRPr="00AB699D">
        <w:t>S1†</w:t>
      </w:r>
      <w:r w:rsidRPr="00AB699D">
        <w:t>中）。在这</w:t>
      </w:r>
      <w:r w:rsidRPr="00AB699D">
        <w:t>200 ns</w:t>
      </w:r>
      <w:r w:rsidRPr="00AB699D">
        <w:t>的第一部分用于生成训练和验证</w:t>
      </w:r>
      <w:r w:rsidRPr="00AB699D">
        <w:t>3D CNN</w:t>
      </w:r>
      <w:r w:rsidRPr="00AB699D">
        <w:t>的体素表示。对于包含在测试集中的底物</w:t>
      </w:r>
      <w:r w:rsidRPr="00AB699D">
        <w:t>-</w:t>
      </w:r>
      <w:r w:rsidRPr="00AB699D">
        <w:t>溶剂组合</w:t>
      </w:r>
      <w:r w:rsidR="00B06485">
        <w:t>（</w:t>
      </w:r>
      <w:r w:rsidRPr="00AB699D">
        <w:t>包括图</w:t>
      </w:r>
      <w:r w:rsidRPr="00AB699D">
        <w:t>1c</w:t>
      </w:r>
      <w:r w:rsidRPr="00AB699D">
        <w:t>和</w:t>
      </w:r>
      <w:r w:rsidRPr="00AB699D">
        <w:t>d</w:t>
      </w:r>
      <w:r w:rsidRPr="00AB699D">
        <w:t>中用灰色绘制的分子），按照上述模拟协议进行了新的模拟。这些分子的生产模拟在反应温度</w:t>
      </w:r>
      <w:r w:rsidR="00B06485">
        <w:t>（</w:t>
      </w:r>
      <w:r w:rsidRPr="00AB699D">
        <w:t>列在表</w:t>
      </w:r>
      <w:r w:rsidRPr="00AB699D">
        <w:t>S2†</w:t>
      </w:r>
      <w:r w:rsidRPr="00AB699D">
        <w:t>中）下进行了</w:t>
      </w:r>
      <w:r w:rsidRPr="00AB699D">
        <w:t>4 ns</w:t>
      </w:r>
      <w:r w:rsidRPr="00AB699D">
        <w:t>，并用于生成测试</w:t>
      </w:r>
      <w:r w:rsidRPr="00AB699D">
        <w:t>3D CNN</w:t>
      </w:r>
      <w:r w:rsidRPr="00AB699D">
        <w:t>的体素表示。</w:t>
      </w:r>
    </w:p>
    <w:p w14:paraId="2ADD289E" w14:textId="77D2C722" w:rsidR="00A948CF" w:rsidRPr="00D018A3" w:rsidRDefault="00F6548D" w:rsidP="00F6548D">
      <w:pPr>
        <w:pStyle w:val="2"/>
        <w:numPr>
          <w:ilvl w:val="0"/>
          <w:numId w:val="0"/>
        </w:numPr>
        <w:rPr>
          <w:rFonts w:ascii="Times New Roman" w:hAnsi="Times New Roman"/>
        </w:rPr>
      </w:pPr>
      <w:r>
        <w:rPr>
          <w:rFonts w:hint="eastAsia"/>
        </w:rPr>
        <w:t>4</w:t>
      </w:r>
      <w:r>
        <w:t xml:space="preserve">.2 </w:t>
      </w:r>
      <w:r w:rsidR="00A948CF" w:rsidRPr="0096581C">
        <w:t>模型训练、验证、测试总</w:t>
      </w:r>
      <w:r w:rsidR="00A948CF" w:rsidRPr="00D018A3">
        <w:rPr>
          <w:rFonts w:ascii="Times New Roman" w:hAnsi="Times New Roman"/>
        </w:rPr>
        <w:t>结</w:t>
      </w:r>
    </w:p>
    <w:p w14:paraId="016C0BA5" w14:textId="7E7112D0" w:rsidR="00A948CF" w:rsidRPr="00AB699D" w:rsidRDefault="00A948CF" w:rsidP="00A948CF">
      <w:pPr>
        <w:ind w:firstLineChars="0" w:firstLine="420"/>
      </w:pPr>
      <w:r w:rsidRPr="00AB699D">
        <w:t>从文献来源中获得的</w:t>
      </w:r>
      <w:r w:rsidRPr="00AB699D">
        <w:t>108</w:t>
      </w:r>
      <w:r w:rsidRPr="00AB699D">
        <w:t>个实验确定的反应速率被转换为使用方程</w:t>
      </w:r>
      <w:r w:rsidR="00B06485">
        <w:t>（</w:t>
      </w:r>
      <w:r w:rsidRPr="00AB699D">
        <w:t>1</w:t>
      </w:r>
      <w:r w:rsidRPr="00AB699D">
        <w:t>）得到的动力学溶剂参数，并用作标签。每个反应速率</w:t>
      </w:r>
      <w:r w:rsidR="00B06485">
        <w:t>（</w:t>
      </w:r>
      <w:r w:rsidRPr="00AB699D">
        <w:t>标签）是针对唯一的底物</w:t>
      </w:r>
      <w:r w:rsidRPr="00AB699D">
        <w:t>-</w:t>
      </w:r>
      <w:r w:rsidRPr="00AB699D">
        <w:t>溶剂组合确定的，这被定义为在单一共溶剂和水</w:t>
      </w:r>
      <w:r w:rsidR="00B06485">
        <w:t>（</w:t>
      </w:r>
      <w:r w:rsidRPr="00AB699D">
        <w:t>以不同重量百分比）的二元混合物中的单一底物。标签被分成一个训练集，其中包含</w:t>
      </w:r>
      <w:r w:rsidRPr="00AB699D">
        <w:t>72</w:t>
      </w:r>
      <w:r w:rsidRPr="00AB699D">
        <w:t>个标签</w:t>
      </w:r>
      <w:r w:rsidR="00B06485">
        <w:t>（</w:t>
      </w:r>
      <w:r w:rsidRPr="00AB699D">
        <w:t>标签的</w:t>
      </w:r>
      <w:r w:rsidRPr="00AB699D">
        <w:t>70%</w:t>
      </w:r>
      <w:r w:rsidRPr="00AB699D">
        <w:t>），全部来自参考文献</w:t>
      </w:r>
      <w:r w:rsidRPr="00AB699D">
        <w:t>4</w:t>
      </w:r>
      <w:r w:rsidRPr="00AB699D">
        <w:t>，以及一个测试集，其中包含</w:t>
      </w:r>
      <w:r w:rsidRPr="00AB699D">
        <w:t>32</w:t>
      </w:r>
      <w:r w:rsidRPr="00AB699D">
        <w:t>个标签</w:t>
      </w:r>
      <w:r w:rsidR="00B06485">
        <w:t>（</w:t>
      </w:r>
      <w:r w:rsidRPr="00AB699D">
        <w:t>标签的</w:t>
      </w:r>
      <w:r w:rsidRPr="00AB699D">
        <w:t>30%</w:t>
      </w:r>
      <w:r w:rsidRPr="00AB699D">
        <w:t>），来自参考文献</w:t>
      </w:r>
      <w:r w:rsidRPr="00AB699D">
        <w:t>3</w:t>
      </w:r>
      <w:r w:rsidRPr="00AB699D">
        <w:t>和</w:t>
      </w:r>
      <w:r w:rsidRPr="00AB699D">
        <w:t>33</w:t>
      </w:r>
      <w:r w:rsidRPr="00AB699D">
        <w:t>。每个标签与一个分子动力学轨迹相关联。所有模型都使用</w:t>
      </w:r>
      <w:r w:rsidRPr="00AB699D">
        <w:t>5</w:t>
      </w:r>
      <w:r w:rsidRPr="00AB699D">
        <w:t>倍交叉验证程序进行评估，其中</w:t>
      </w:r>
      <w:r w:rsidRPr="00AB699D">
        <w:t>80%</w:t>
      </w:r>
      <w:r w:rsidRPr="00AB699D">
        <w:t>的标签及其关联的描述符</w:t>
      </w:r>
      <w:r w:rsidRPr="00AB699D">
        <w:t>/</w:t>
      </w:r>
      <w:r w:rsidRPr="00AB699D">
        <w:t>体素表示</w:t>
      </w:r>
      <w:r w:rsidR="00B06485">
        <w:t>（</w:t>
      </w:r>
      <w:r w:rsidRPr="00AB699D">
        <w:t>60-61</w:t>
      </w:r>
      <w:r w:rsidRPr="00AB699D">
        <w:t>个标签）被用作训练数据，剩余的</w:t>
      </w:r>
      <w:r w:rsidRPr="00AB699D">
        <w:t>20%</w:t>
      </w:r>
      <w:r w:rsidRPr="00AB699D">
        <w:t>的标签</w:t>
      </w:r>
      <w:r w:rsidR="00B06485">
        <w:t>（</w:t>
      </w:r>
      <w:r w:rsidRPr="00AB699D">
        <w:t>15-16</w:t>
      </w:r>
      <w:r w:rsidRPr="00AB699D">
        <w:t>个标签）及其关联的描述符</w:t>
      </w:r>
      <w:r w:rsidRPr="00AB699D">
        <w:t>/</w:t>
      </w:r>
      <w:r w:rsidRPr="00AB699D">
        <w:t>体</w:t>
      </w:r>
      <w:proofErr w:type="gramStart"/>
      <w:r w:rsidRPr="00AB699D">
        <w:t>素表示</w:t>
      </w:r>
      <w:proofErr w:type="gramEnd"/>
      <w:r w:rsidRPr="00AB699D">
        <w:t>被用作验证数据。该过程被迭代</w:t>
      </w:r>
      <w:r w:rsidRPr="00AB699D">
        <w:t>5</w:t>
      </w:r>
      <w:r w:rsidRPr="00AB699D">
        <w:t>次，以确保每个标签被用于验证一次。模型性能基于对验证集的动力学溶剂参数的预测值的均方根误差</w:t>
      </w:r>
      <w:r w:rsidR="00B06485">
        <w:t>（</w:t>
      </w:r>
      <w:r w:rsidR="00D60988">
        <w:t>RMSE</w:t>
      </w:r>
      <w:r w:rsidR="00B06485">
        <w:t>）</w:t>
      </w:r>
      <w:r w:rsidRPr="00AB699D">
        <w:t>进行评估。</w:t>
      </w:r>
      <w:r w:rsidRPr="00AB699D">
        <w:t xml:space="preserve"> </w:t>
      </w:r>
      <w:r w:rsidRPr="00AB699D">
        <w:t>多描述符模型的训练数据是通过使用每个分子动力学轨迹计</w:t>
      </w:r>
      <w:r w:rsidRPr="00AB699D">
        <w:lastRenderedPageBreak/>
        <w:t>算</w:t>
      </w:r>
      <w:r w:rsidRPr="00AB699D">
        <w:t>205 ns</w:t>
      </w:r>
      <w:r w:rsidRPr="00AB699D">
        <w:t>的</w:t>
      </w:r>
      <w:r w:rsidRPr="00AB699D">
        <w:t>MD</w:t>
      </w:r>
      <w:r w:rsidRPr="00AB699D">
        <w:t>数据生成的，如上述所述，生成</w:t>
      </w:r>
      <w:r w:rsidRPr="00AB699D">
        <w:t>3</w:t>
      </w:r>
      <w:r w:rsidRPr="00AB699D">
        <w:t>个描述符。多描述符线性模型是通过对训练数据进行回归来进行训练的。多描述符全连接神经网络使用</w:t>
      </w:r>
      <w:proofErr w:type="spellStart"/>
      <w:r w:rsidRPr="00AB699D">
        <w:t>Keras</w:t>
      </w:r>
      <w:proofErr w:type="spellEnd"/>
      <w:r w:rsidRPr="00AB699D">
        <w:t>深度学习库在</w:t>
      </w:r>
      <w:r w:rsidRPr="00AB699D">
        <w:t>TensorFlow</w:t>
      </w:r>
      <w:r w:rsidRPr="00AB699D">
        <w:t>的基础上进行了</w:t>
      </w:r>
      <w:r w:rsidRPr="00AB699D">
        <w:t>500</w:t>
      </w:r>
      <w:r w:rsidRPr="00AB699D">
        <w:t>个</w:t>
      </w:r>
      <w:r w:rsidRPr="00AB699D">
        <w:t>epochs</w:t>
      </w:r>
      <w:r w:rsidRPr="00AB699D">
        <w:t>的训练</w:t>
      </w:r>
      <w:r w:rsidR="00B06485">
        <w:t>（</w:t>
      </w:r>
      <w:r w:rsidRPr="00AB699D">
        <w:t>对于每个</w:t>
      </w:r>
      <w:r w:rsidRPr="00AB699D">
        <w:t>epoch</w:t>
      </w:r>
      <w:r w:rsidRPr="00AB699D">
        <w:t>，神经网络对整个数据集进行一次训练周期）。训练使用</w:t>
      </w:r>
      <w:r w:rsidRPr="00AB699D">
        <w:t>Adam</w:t>
      </w:r>
      <w:r w:rsidRPr="00AB699D">
        <w:t>优化器进行，学习率为</w:t>
      </w:r>
      <w:r w:rsidRPr="00AB699D">
        <w:t>0.001</w:t>
      </w:r>
      <w:r w:rsidRPr="00AB699D">
        <w:t>，均方损失函数，训练批次大小为</w:t>
      </w:r>
      <w:r w:rsidRPr="00AB699D">
        <w:t>18</w:t>
      </w:r>
      <w:r w:rsidR="00B06485">
        <w:t>（</w:t>
      </w:r>
      <w:r w:rsidRPr="00AB699D">
        <w:t>一个</w:t>
      </w:r>
      <w:r w:rsidRPr="00AB699D">
        <w:t>epoch</w:t>
      </w:r>
      <w:r w:rsidRPr="00AB699D">
        <w:t>相当于四个反向传播步骤）。</w:t>
      </w:r>
    </w:p>
    <w:p w14:paraId="29076F0B" w14:textId="3CD4161C" w:rsidR="00A948CF" w:rsidRPr="00AB699D" w:rsidRDefault="00A948CF" w:rsidP="00A948CF">
      <w:pPr>
        <w:ind w:firstLineChars="0" w:firstLine="420"/>
      </w:pPr>
      <w:r w:rsidRPr="00AB699D">
        <w:t>3D CNN</w:t>
      </w:r>
      <w:r w:rsidRPr="00AB699D">
        <w:t>的训练数据是通过将与训练集标签相关联的每个</w:t>
      </w:r>
      <w:r w:rsidRPr="00AB699D">
        <w:t>MD</w:t>
      </w:r>
      <w:r w:rsidRPr="00AB699D">
        <w:t>轨迹分割为包含</w:t>
      </w:r>
      <w:r w:rsidRPr="00AB699D">
        <w:t>2 ns</w:t>
      </w:r>
      <w:r w:rsidR="00B06485">
        <w:t>（</w:t>
      </w:r>
      <w:r w:rsidRPr="00AB699D">
        <w:t>200</w:t>
      </w:r>
      <w:r w:rsidRPr="00AB699D">
        <w:t>个</w:t>
      </w:r>
      <w:r w:rsidRPr="00AB699D">
        <w:t>MD</w:t>
      </w:r>
      <w:r w:rsidRPr="00AB699D">
        <w:t>构型）连续</w:t>
      </w:r>
      <w:r w:rsidRPr="00AB699D">
        <w:t>MD</w:t>
      </w:r>
      <w:r w:rsidRPr="00AB699D">
        <w:t>数据的</w:t>
      </w:r>
      <w:r w:rsidRPr="00AB699D">
        <w:t>10</w:t>
      </w:r>
      <w:r w:rsidRPr="00AB699D">
        <w:t>个独立分区而生成的。对于每个分区，所有</w:t>
      </w:r>
      <w:r w:rsidRPr="00AB699D">
        <w:t>MD</w:t>
      </w:r>
      <w:r w:rsidRPr="00AB699D">
        <w:t>构型都被转换为体素的</w:t>
      </w:r>
      <w:r w:rsidRPr="00AB699D">
        <w:t>3D</w:t>
      </w:r>
      <w:r w:rsidRPr="00AB699D">
        <w:t>网格，然后进行平均以获得体素表示，如在结果和讨论中所述</w:t>
      </w:r>
      <w:r w:rsidR="00B06485">
        <w:t>（</w:t>
      </w:r>
      <w:r w:rsidRPr="00AB699D">
        <w:t>图</w:t>
      </w:r>
      <w:r w:rsidR="004B772B">
        <w:t>2.2</w:t>
      </w:r>
      <w:r w:rsidRPr="00AB699D">
        <w:t>）。用于训练的每个标签的</w:t>
      </w:r>
      <w:r w:rsidRPr="00AB699D">
        <w:t>10</w:t>
      </w:r>
      <w:r w:rsidRPr="00AB699D">
        <w:t>个体</w:t>
      </w:r>
      <w:proofErr w:type="gramStart"/>
      <w:r w:rsidRPr="00AB699D">
        <w:t>素表示</w:t>
      </w:r>
      <w:proofErr w:type="gramEnd"/>
      <w:r w:rsidRPr="00AB699D">
        <w:t>通过将所有</w:t>
      </w:r>
      <w:r w:rsidRPr="00AB699D">
        <w:t>24</w:t>
      </w:r>
      <w:r w:rsidRPr="00AB699D">
        <w:t>个唯一的立方体旋转作为训练数据进行增强，从而每个标签有总共</w:t>
      </w:r>
      <w:r w:rsidRPr="00AB699D">
        <w:t>240</w:t>
      </w:r>
      <w:r w:rsidRPr="00AB699D">
        <w:t>个体素表示，即</w:t>
      </w:r>
      <w:r w:rsidRPr="00AB699D">
        <w:t>14,</w:t>
      </w:r>
      <w:r w:rsidR="004B772B">
        <w:t xml:space="preserve"> </w:t>
      </w:r>
      <w:r w:rsidRPr="00AB699D">
        <w:t>400-14,</w:t>
      </w:r>
      <w:r w:rsidR="004B772B">
        <w:t xml:space="preserve"> </w:t>
      </w:r>
      <w:r w:rsidRPr="00AB699D">
        <w:t>640</w:t>
      </w:r>
      <w:r w:rsidRPr="00AB699D">
        <w:t>个训练体素表示。用于验证的每个标签的体</w:t>
      </w:r>
      <w:proofErr w:type="gramStart"/>
      <w:r w:rsidRPr="00AB699D">
        <w:t>素表示</w:t>
      </w:r>
      <w:proofErr w:type="gramEnd"/>
      <w:r w:rsidRPr="00AB699D">
        <w:t>没有被增强，导致</w:t>
      </w:r>
      <w:r w:rsidRPr="00AB699D">
        <w:t>150-160</w:t>
      </w:r>
      <w:r w:rsidRPr="00AB699D">
        <w:t>个验证体素表示。所有</w:t>
      </w:r>
      <w:r w:rsidRPr="00AB699D">
        <w:t>3D CNN</w:t>
      </w:r>
      <w:r w:rsidRPr="00AB699D">
        <w:t>都使用</w:t>
      </w:r>
      <w:proofErr w:type="spellStart"/>
      <w:r w:rsidRPr="00AB699D">
        <w:t>Keras</w:t>
      </w:r>
      <w:proofErr w:type="spellEnd"/>
      <w:r w:rsidRPr="00AB699D">
        <w:t>深度学习库在</w:t>
      </w:r>
      <w:r w:rsidRPr="00AB699D">
        <w:t>TensorFlow</w:t>
      </w:r>
      <w:r w:rsidRPr="00AB699D">
        <w:t>的基础上进行了</w:t>
      </w:r>
      <w:r w:rsidRPr="00AB699D">
        <w:t>500</w:t>
      </w:r>
      <w:r w:rsidRPr="00AB699D">
        <w:t>个</w:t>
      </w:r>
      <w:r w:rsidRPr="00AB699D">
        <w:t>epochs</w:t>
      </w:r>
      <w:r w:rsidRPr="00AB699D">
        <w:t>的训练。模型使用</w:t>
      </w:r>
      <w:r w:rsidRPr="00AB699D">
        <w:t>Adam</w:t>
      </w:r>
      <w:r w:rsidRPr="00AB699D">
        <w:t>优化器进行训练，学习率为</w:t>
      </w:r>
      <w:r w:rsidRPr="00AB699D">
        <w:t>0.00001</w:t>
      </w:r>
      <w:r w:rsidRPr="00AB699D">
        <w:t>，均方损失函数，训练批次大小为</w:t>
      </w:r>
      <w:r w:rsidRPr="00AB699D">
        <w:t>18</w:t>
      </w:r>
      <w:r w:rsidR="00B06485">
        <w:t>（</w:t>
      </w:r>
      <w:r w:rsidRPr="00AB699D">
        <w:t>一个</w:t>
      </w:r>
      <w:r w:rsidRPr="00AB699D">
        <w:t>epoch</w:t>
      </w:r>
      <w:r w:rsidRPr="00AB699D">
        <w:t>相当于</w:t>
      </w:r>
      <w:r w:rsidRPr="00AB699D">
        <w:t>8</w:t>
      </w:r>
      <w:r w:rsidR="001158B1">
        <w:t>-</w:t>
      </w:r>
      <w:r w:rsidRPr="00AB699D">
        <w:t>14</w:t>
      </w:r>
      <w:r w:rsidRPr="00AB699D">
        <w:t>个反向传播步骤）。所有</w:t>
      </w:r>
      <w:r w:rsidRPr="00AB699D">
        <w:t>3D CNN</w:t>
      </w:r>
      <w:r w:rsidRPr="00AB699D">
        <w:t>的学习曲线显示在</w:t>
      </w:r>
      <w:r w:rsidRPr="00AB699D">
        <w:t>ESI†</w:t>
      </w:r>
      <w:r w:rsidRPr="00AB699D">
        <w:t>的图</w:t>
      </w:r>
      <w:r w:rsidRPr="00AB699D">
        <w:t>S5</w:t>
      </w:r>
      <w:r w:rsidRPr="00AB699D">
        <w:t>中。</w:t>
      </w:r>
      <w:r w:rsidRPr="00AB699D">
        <w:t xml:space="preserve"> </w:t>
      </w:r>
      <w:proofErr w:type="spellStart"/>
      <w:r w:rsidRPr="00AB699D">
        <w:t>SolventNet</w:t>
      </w:r>
      <w:proofErr w:type="spellEnd"/>
      <w:r w:rsidRPr="00AB699D">
        <w:t>的泛化能力是通过使用测试集和对训练集的留一法交叉验证来评估的。对于每个测试集标签，连续的</w:t>
      </w:r>
      <w:r w:rsidRPr="00AB699D">
        <w:t>4 ns MD</w:t>
      </w:r>
      <w:r w:rsidRPr="00AB699D">
        <w:t>数据被转换为两个独立的</w:t>
      </w:r>
      <w:proofErr w:type="gramStart"/>
      <w:r w:rsidRPr="00AB699D">
        <w:t>未增强</w:t>
      </w:r>
      <w:proofErr w:type="gramEnd"/>
      <w:r w:rsidRPr="00AB699D">
        <w:t>的体素表示。</w:t>
      </w:r>
      <w:proofErr w:type="spellStart"/>
      <w:r w:rsidRPr="00AB699D">
        <w:t>SolventNet</w:t>
      </w:r>
      <w:proofErr w:type="spellEnd"/>
      <w:r w:rsidRPr="00AB699D">
        <w:t>是使用所有训练集数据</w:t>
      </w:r>
      <w:r w:rsidR="00B06485">
        <w:t>（</w:t>
      </w:r>
      <w:r w:rsidRPr="00AB699D">
        <w:t>18,240</w:t>
      </w:r>
      <w:r w:rsidRPr="00AB699D">
        <w:t>个体素表示）的增强体</w:t>
      </w:r>
      <w:proofErr w:type="gramStart"/>
      <w:r w:rsidRPr="00AB699D">
        <w:t>素表示</w:t>
      </w:r>
      <w:proofErr w:type="gramEnd"/>
      <w:r w:rsidRPr="00AB699D">
        <w:t>进行重新训练的，并用于预测每个测试集标签的</w:t>
      </w:r>
      <w:r w:rsidRPr="00AB699D">
        <w:t>2</w:t>
      </w:r>
      <w:r w:rsidRPr="00AB699D">
        <w:t>个体素表示</w:t>
      </w:r>
      <w:r w:rsidR="00B06485">
        <w:t>（</w:t>
      </w:r>
      <w:r w:rsidRPr="00AB699D">
        <w:t>64</w:t>
      </w:r>
      <w:r w:rsidRPr="00AB699D">
        <w:t>个体素表示）的动力学溶剂参数。在留一法交叉验证过程中，将与训练集中的单个底物或共溶剂相关联的所有标签保留为测试集，然后使用剩余标签的所有数据对</w:t>
      </w:r>
      <w:proofErr w:type="spellStart"/>
      <w:r w:rsidRPr="00AB699D">
        <w:t>SolventNet</w:t>
      </w:r>
      <w:proofErr w:type="spellEnd"/>
      <w:r w:rsidRPr="00AB699D">
        <w:t>进行训练，并用于预测每个保留标签的</w:t>
      </w:r>
      <w:r w:rsidRPr="00AB699D">
        <w:t>10</w:t>
      </w:r>
      <w:r w:rsidRPr="00AB699D">
        <w:t>个体</w:t>
      </w:r>
      <w:proofErr w:type="gramStart"/>
      <w:r w:rsidRPr="00AB699D">
        <w:t>素表示</w:t>
      </w:r>
      <w:proofErr w:type="gramEnd"/>
      <w:r w:rsidRPr="00AB699D">
        <w:t>的动力学溶剂参数。在这两个过程中，模型的性能是基于测试集的动力学溶剂参数的预测值的均方根误差</w:t>
      </w:r>
      <w:r w:rsidR="00B06485">
        <w:t>（</w:t>
      </w:r>
      <w:r w:rsidR="00D60988">
        <w:t>RMSE</w:t>
      </w:r>
      <w:r w:rsidR="00B06485">
        <w:t>）</w:t>
      </w:r>
      <w:r w:rsidRPr="00AB699D">
        <w:t>进行评估。</w:t>
      </w:r>
    </w:p>
    <w:p w14:paraId="1D3BB205" w14:textId="431EC6C3" w:rsidR="00A948CF" w:rsidRPr="0096581C" w:rsidRDefault="00F6548D" w:rsidP="00F6548D">
      <w:pPr>
        <w:pStyle w:val="2"/>
        <w:numPr>
          <w:ilvl w:val="0"/>
          <w:numId w:val="0"/>
        </w:numPr>
      </w:pPr>
      <w:r>
        <w:t xml:space="preserve">4.3 </w:t>
      </w:r>
      <w:r w:rsidR="00A948CF" w:rsidRPr="0096581C">
        <w:t>3D CNN结构</w:t>
      </w:r>
    </w:p>
    <w:p w14:paraId="329CEBF2" w14:textId="64F62CA8" w:rsidR="00BE4A0B" w:rsidRDefault="00A948CF" w:rsidP="001158B1">
      <w:pPr>
        <w:pStyle w:val="a0"/>
        <w:numPr>
          <w:ilvl w:val="0"/>
          <w:numId w:val="0"/>
        </w:numPr>
        <w:ind w:firstLine="425"/>
        <w:rPr>
          <w:rFonts w:eastAsia="宋体"/>
        </w:rPr>
      </w:pPr>
      <w:r w:rsidRPr="00AB699D">
        <w:rPr>
          <w:rFonts w:eastAsia="宋体"/>
        </w:rPr>
        <w:t>这项工作考虑了三个在复杂性和参数数量上有所不同的</w:t>
      </w:r>
      <w:r w:rsidRPr="00AB699D">
        <w:rPr>
          <w:rFonts w:eastAsia="宋体"/>
        </w:rPr>
        <w:t>3D CNN</w:t>
      </w:r>
      <w:r w:rsidRPr="00AB699D">
        <w:rPr>
          <w:rFonts w:eastAsia="宋体"/>
        </w:rPr>
        <w:t>架构：</w:t>
      </w:r>
      <w:r w:rsidRPr="00AB699D">
        <w:rPr>
          <w:rFonts w:eastAsia="宋体"/>
        </w:rPr>
        <w:t>VoxNet31</w:t>
      </w:r>
      <w:r w:rsidR="00B06485">
        <w:rPr>
          <w:rFonts w:eastAsia="宋体"/>
        </w:rPr>
        <w:t>（</w:t>
      </w:r>
      <w:r w:rsidRPr="00AB699D">
        <w:rPr>
          <w:rFonts w:eastAsia="宋体"/>
        </w:rPr>
        <w:t>5</w:t>
      </w:r>
      <w:r w:rsidRPr="00AB699D">
        <w:rPr>
          <w:rFonts w:eastAsia="宋体"/>
        </w:rPr>
        <w:t>层，</w:t>
      </w:r>
      <w:r w:rsidRPr="00AB699D">
        <w:rPr>
          <w:rFonts w:eastAsia="宋体"/>
        </w:rPr>
        <w:t>150</w:t>
      </w:r>
      <w:r w:rsidR="00EF3563">
        <w:rPr>
          <w:rFonts w:eastAsia="宋体"/>
        </w:rPr>
        <w:t xml:space="preserve">, </w:t>
      </w:r>
      <w:r w:rsidRPr="00AB699D">
        <w:rPr>
          <w:rFonts w:eastAsia="宋体"/>
        </w:rPr>
        <w:t>689</w:t>
      </w:r>
      <w:r w:rsidRPr="00AB699D">
        <w:rPr>
          <w:rFonts w:eastAsia="宋体"/>
        </w:rPr>
        <w:t>参数）、</w:t>
      </w:r>
      <w:r w:rsidRPr="00AB699D">
        <w:rPr>
          <w:rFonts w:eastAsia="宋体"/>
        </w:rPr>
        <w:t>ORION30</w:t>
      </w:r>
      <w:r w:rsidR="00B06485">
        <w:rPr>
          <w:rFonts w:eastAsia="宋体"/>
        </w:rPr>
        <w:t>（</w:t>
      </w:r>
      <w:r w:rsidRPr="00AB699D">
        <w:rPr>
          <w:rFonts w:eastAsia="宋体"/>
        </w:rPr>
        <w:t>8</w:t>
      </w:r>
      <w:r w:rsidRPr="00AB699D">
        <w:rPr>
          <w:rFonts w:eastAsia="宋体"/>
        </w:rPr>
        <w:t>层，</w:t>
      </w:r>
      <w:r w:rsidRPr="00AB699D">
        <w:rPr>
          <w:rFonts w:eastAsia="宋体"/>
        </w:rPr>
        <w:t>908</w:t>
      </w:r>
      <w:r w:rsidR="00EF3563">
        <w:rPr>
          <w:rFonts w:eastAsia="宋体"/>
        </w:rPr>
        <w:t xml:space="preserve">, </w:t>
      </w:r>
      <w:r w:rsidRPr="00AB699D">
        <w:rPr>
          <w:rFonts w:eastAsia="宋体"/>
        </w:rPr>
        <w:t>833</w:t>
      </w:r>
      <w:r w:rsidRPr="00AB699D">
        <w:rPr>
          <w:rFonts w:eastAsia="宋体"/>
        </w:rPr>
        <w:t>参数）和</w:t>
      </w:r>
      <w:proofErr w:type="spellStart"/>
      <w:r w:rsidRPr="00AB699D">
        <w:rPr>
          <w:rFonts w:eastAsia="宋体"/>
        </w:rPr>
        <w:t>SolventNet</w:t>
      </w:r>
      <w:proofErr w:type="spellEnd"/>
      <w:r w:rsidR="00B06485">
        <w:rPr>
          <w:rFonts w:eastAsia="宋体"/>
        </w:rPr>
        <w:t>（</w:t>
      </w:r>
      <w:r w:rsidRPr="00AB699D">
        <w:rPr>
          <w:rFonts w:eastAsia="宋体"/>
        </w:rPr>
        <w:t>9</w:t>
      </w:r>
      <w:r w:rsidRPr="00AB699D">
        <w:rPr>
          <w:rFonts w:eastAsia="宋体"/>
        </w:rPr>
        <w:t>层，</w:t>
      </w:r>
      <w:r w:rsidRPr="00AB699D">
        <w:rPr>
          <w:rFonts w:eastAsia="宋体"/>
        </w:rPr>
        <w:t>172</w:t>
      </w:r>
      <w:r w:rsidR="00EF3563">
        <w:rPr>
          <w:rFonts w:eastAsia="宋体"/>
        </w:rPr>
        <w:t xml:space="preserve">, </w:t>
      </w:r>
      <w:r w:rsidRPr="00AB699D">
        <w:rPr>
          <w:rFonts w:eastAsia="宋体"/>
        </w:rPr>
        <w:t>417</w:t>
      </w:r>
      <w:r w:rsidRPr="00AB699D">
        <w:rPr>
          <w:rFonts w:eastAsia="宋体"/>
        </w:rPr>
        <w:t>参数），这是我们内部开发的。</w:t>
      </w:r>
      <w:proofErr w:type="spellStart"/>
      <w:r w:rsidRPr="00AB699D">
        <w:rPr>
          <w:rFonts w:eastAsia="宋体"/>
        </w:rPr>
        <w:t>VoxNet</w:t>
      </w:r>
      <w:proofErr w:type="spellEnd"/>
      <w:r w:rsidRPr="00AB699D">
        <w:rPr>
          <w:rFonts w:eastAsia="宋体"/>
        </w:rPr>
        <w:t>和</w:t>
      </w:r>
      <w:r w:rsidRPr="00AB699D">
        <w:rPr>
          <w:rFonts w:eastAsia="宋体"/>
        </w:rPr>
        <w:t>ORION</w:t>
      </w:r>
      <w:r w:rsidRPr="00AB699D">
        <w:rPr>
          <w:rFonts w:eastAsia="宋体"/>
        </w:rPr>
        <w:t>的架构在</w:t>
      </w:r>
      <w:r w:rsidRPr="00AB699D">
        <w:rPr>
          <w:rFonts w:eastAsia="宋体"/>
        </w:rPr>
        <w:t>ESI</w:t>
      </w:r>
      <w:r w:rsidRPr="00AB699D">
        <w:rPr>
          <w:rFonts w:eastAsia="宋体"/>
        </w:rPr>
        <w:t>中描述</w:t>
      </w:r>
      <w:r w:rsidR="00B06485">
        <w:rPr>
          <w:rFonts w:eastAsia="宋体"/>
        </w:rPr>
        <w:t>（</w:t>
      </w:r>
      <w:r w:rsidRPr="00AB699D">
        <w:rPr>
          <w:rFonts w:eastAsia="宋体"/>
        </w:rPr>
        <w:t>图</w:t>
      </w:r>
      <w:r w:rsidRPr="00AB699D">
        <w:rPr>
          <w:rFonts w:eastAsia="宋体"/>
        </w:rPr>
        <w:t>S4</w:t>
      </w:r>
      <w:r w:rsidRPr="00AB699D">
        <w:rPr>
          <w:rFonts w:eastAsia="宋体"/>
        </w:rPr>
        <w:t>）。</w:t>
      </w:r>
      <w:proofErr w:type="spellStart"/>
      <w:r w:rsidRPr="00AB699D">
        <w:rPr>
          <w:rFonts w:eastAsia="宋体"/>
        </w:rPr>
        <w:t>SolventNet</w:t>
      </w:r>
      <w:proofErr w:type="spellEnd"/>
      <w:r w:rsidRPr="00AB699D">
        <w:rPr>
          <w:rFonts w:eastAsia="宋体"/>
        </w:rPr>
        <w:t>有三个阶段</w:t>
      </w:r>
      <w:r w:rsidR="00B06485">
        <w:rPr>
          <w:rFonts w:eastAsia="宋体"/>
        </w:rPr>
        <w:t>（</w:t>
      </w:r>
      <w:r w:rsidRPr="00AB699D">
        <w:rPr>
          <w:rFonts w:eastAsia="宋体"/>
        </w:rPr>
        <w:t>图</w:t>
      </w:r>
      <w:r w:rsidR="004B772B">
        <w:rPr>
          <w:rFonts w:eastAsia="宋体"/>
        </w:rPr>
        <w:t>2.3</w:t>
      </w:r>
      <w:r w:rsidRPr="00AB699D">
        <w:rPr>
          <w:rFonts w:eastAsia="宋体"/>
        </w:rPr>
        <w:t>a</w:t>
      </w:r>
      <w:r w:rsidRPr="00AB699D">
        <w:rPr>
          <w:rFonts w:eastAsia="宋体"/>
        </w:rPr>
        <w:t>）。第一阶段有两个卷积层，分别为</w:t>
      </w:r>
      <w:r w:rsidRPr="00AB699D">
        <w:rPr>
          <w:rFonts w:eastAsia="宋体"/>
        </w:rPr>
        <w:t>8</w:t>
      </w:r>
      <w:r w:rsidRPr="00AB699D">
        <w:rPr>
          <w:rFonts w:eastAsia="宋体"/>
        </w:rPr>
        <w:t>和</w:t>
      </w:r>
      <w:r w:rsidRPr="00AB699D">
        <w:rPr>
          <w:rFonts w:eastAsia="宋体"/>
        </w:rPr>
        <w:t>16</w:t>
      </w:r>
      <w:r w:rsidR="004B772B">
        <w:rPr>
          <w:rFonts w:ascii="Arial" w:hAnsi="Arial" w:cs="Arial"/>
          <w:color w:val="333333"/>
          <w:sz w:val="21"/>
          <w:szCs w:val="21"/>
          <w:shd w:val="clear" w:color="auto" w:fill="FFFFFF"/>
        </w:rPr>
        <w:t>×</w:t>
      </w:r>
      <w:r w:rsidRPr="00AB699D">
        <w:rPr>
          <w:rFonts w:eastAsia="宋体"/>
        </w:rPr>
        <w:t>3</w:t>
      </w:r>
      <w:r w:rsidR="004B772B">
        <w:rPr>
          <w:rFonts w:ascii="Arial" w:hAnsi="Arial" w:cs="Arial"/>
          <w:color w:val="333333"/>
          <w:sz w:val="21"/>
          <w:szCs w:val="21"/>
          <w:shd w:val="clear" w:color="auto" w:fill="FFFFFF"/>
        </w:rPr>
        <w:t>×</w:t>
      </w:r>
      <w:r w:rsidRPr="00AB699D">
        <w:rPr>
          <w:rFonts w:eastAsia="宋体"/>
        </w:rPr>
        <w:t>3</w:t>
      </w:r>
      <w:r w:rsidR="004B772B">
        <w:rPr>
          <w:rFonts w:ascii="Arial" w:hAnsi="Arial" w:cs="Arial"/>
          <w:color w:val="333333"/>
          <w:sz w:val="21"/>
          <w:szCs w:val="21"/>
          <w:shd w:val="clear" w:color="auto" w:fill="FFFFFF"/>
        </w:rPr>
        <w:t>×</w:t>
      </w:r>
      <w:r w:rsidRPr="00AB699D">
        <w:rPr>
          <w:rFonts w:eastAsia="宋体"/>
        </w:rPr>
        <w:t>3</w:t>
      </w:r>
      <w:r w:rsidR="004B772B">
        <w:rPr>
          <w:rFonts w:ascii="Arial" w:hAnsi="Arial" w:cs="Arial"/>
          <w:color w:val="333333"/>
          <w:sz w:val="21"/>
          <w:szCs w:val="21"/>
          <w:shd w:val="clear" w:color="auto" w:fill="FFFFFF"/>
        </w:rPr>
        <w:t>×</w:t>
      </w:r>
      <w:r w:rsidRPr="00AB699D">
        <w:rPr>
          <w:rFonts w:eastAsia="宋体"/>
        </w:rPr>
        <w:t>3</w:t>
      </w:r>
      <w:r w:rsidRPr="00AB699D">
        <w:rPr>
          <w:rFonts w:eastAsia="宋体"/>
        </w:rPr>
        <w:t>，以及</w:t>
      </w:r>
      <w:r w:rsidRPr="00AB699D">
        <w:rPr>
          <w:rFonts w:eastAsia="宋体"/>
        </w:rPr>
        <w:t>2</w:t>
      </w:r>
      <w:r w:rsidR="004B772B">
        <w:rPr>
          <w:rFonts w:ascii="Arial" w:hAnsi="Arial" w:cs="Arial"/>
          <w:color w:val="333333"/>
          <w:sz w:val="21"/>
          <w:szCs w:val="21"/>
          <w:shd w:val="clear" w:color="auto" w:fill="FFFFFF"/>
        </w:rPr>
        <w:t>×</w:t>
      </w:r>
      <w:r w:rsidRPr="00AB699D">
        <w:rPr>
          <w:rFonts w:eastAsia="宋体"/>
        </w:rPr>
        <w:t>2</w:t>
      </w:r>
      <w:r w:rsidR="004B772B">
        <w:rPr>
          <w:rFonts w:ascii="Arial" w:hAnsi="Arial" w:cs="Arial"/>
          <w:color w:val="333333"/>
          <w:sz w:val="21"/>
          <w:szCs w:val="21"/>
          <w:shd w:val="clear" w:color="auto" w:fill="FFFFFF"/>
        </w:rPr>
        <w:t>×</w:t>
      </w:r>
      <w:r w:rsidRPr="00AB699D">
        <w:rPr>
          <w:rFonts w:eastAsia="宋体"/>
        </w:rPr>
        <w:t>2</w:t>
      </w:r>
      <w:r w:rsidRPr="00AB699D">
        <w:rPr>
          <w:rFonts w:eastAsia="宋体"/>
        </w:rPr>
        <w:t>最大</w:t>
      </w:r>
      <w:r w:rsidR="001158B1">
        <w:rPr>
          <w:rFonts w:eastAsia="宋体" w:hint="eastAsia"/>
        </w:rPr>
        <w:t>池化</w:t>
      </w:r>
      <w:r w:rsidRPr="00AB699D">
        <w:rPr>
          <w:rFonts w:eastAsia="宋体"/>
        </w:rPr>
        <w:t>层。第二阶段的结构与卷积层相同，除了两个卷积层分别有</w:t>
      </w:r>
      <w:r w:rsidRPr="00AB699D">
        <w:rPr>
          <w:rFonts w:eastAsia="宋体"/>
        </w:rPr>
        <w:t>32</w:t>
      </w:r>
      <w:r w:rsidRPr="00AB699D">
        <w:rPr>
          <w:rFonts w:eastAsia="宋体"/>
        </w:rPr>
        <w:t>和</w:t>
      </w:r>
      <w:r w:rsidRPr="00AB699D">
        <w:rPr>
          <w:rFonts w:eastAsia="宋体"/>
        </w:rPr>
        <w:t>64</w:t>
      </w:r>
      <w:r w:rsidR="001158B1">
        <w:rPr>
          <w:rFonts w:eastAsia="宋体" w:hint="eastAsia"/>
        </w:rPr>
        <w:t>个</w:t>
      </w:r>
      <w:r w:rsidRPr="00AB699D">
        <w:rPr>
          <w:rFonts w:eastAsia="宋体"/>
        </w:rPr>
        <w:t>。最后一个最大池</w:t>
      </w:r>
      <w:r w:rsidR="001158B1">
        <w:rPr>
          <w:rFonts w:eastAsia="宋体" w:hint="eastAsia"/>
        </w:rPr>
        <w:t>化</w:t>
      </w:r>
      <w:r w:rsidRPr="00AB699D">
        <w:rPr>
          <w:rFonts w:eastAsia="宋体"/>
        </w:rPr>
        <w:t>层的结果被传递到批处理标准化层</w:t>
      </w:r>
      <w:r w:rsidR="001158B1">
        <w:rPr>
          <w:rFonts w:eastAsia="宋体" w:hint="eastAsia"/>
        </w:rPr>
        <w:t>，</w:t>
      </w:r>
      <w:r w:rsidRPr="00AB699D">
        <w:rPr>
          <w:rFonts w:eastAsia="宋体"/>
        </w:rPr>
        <w:t>并</w:t>
      </w:r>
      <w:r w:rsidR="001158B1">
        <w:rPr>
          <w:rFonts w:eastAsia="宋体" w:hint="eastAsia"/>
        </w:rPr>
        <w:t>在此</w:t>
      </w:r>
      <w:r w:rsidRPr="00AB699D">
        <w:rPr>
          <w:rFonts w:eastAsia="宋体"/>
        </w:rPr>
        <w:t>被处理。然后将数据输入到具有三个完全连接层的神经网络中，每层有</w:t>
      </w:r>
      <w:r w:rsidRPr="00AB699D">
        <w:rPr>
          <w:rFonts w:eastAsia="宋体"/>
        </w:rPr>
        <w:t>128</w:t>
      </w:r>
      <w:r w:rsidRPr="00AB699D">
        <w:rPr>
          <w:rFonts w:eastAsia="宋体"/>
        </w:rPr>
        <w:t>个节点。</w:t>
      </w:r>
      <w:proofErr w:type="spellStart"/>
      <w:r w:rsidRPr="00AB699D">
        <w:rPr>
          <w:rFonts w:eastAsia="宋体"/>
        </w:rPr>
        <w:t>ReLU</w:t>
      </w:r>
      <w:proofErr w:type="spellEnd"/>
      <w:r w:rsidRPr="00AB699D">
        <w:rPr>
          <w:rFonts w:eastAsia="宋体"/>
        </w:rPr>
        <w:t>激活函数用于</w:t>
      </w:r>
      <w:r w:rsidR="001158B1">
        <w:rPr>
          <w:rFonts w:eastAsia="宋体" w:hint="eastAsia"/>
        </w:rPr>
        <w:t>全连接层</w:t>
      </w:r>
      <w:r w:rsidRPr="00AB699D">
        <w:rPr>
          <w:rFonts w:eastAsia="宋体"/>
        </w:rPr>
        <w:t>。</w:t>
      </w:r>
    </w:p>
    <w:p w14:paraId="305F33AC" w14:textId="77777777" w:rsidR="00BE4A0B" w:rsidRDefault="00BE4A0B" w:rsidP="001158B1">
      <w:pPr>
        <w:pStyle w:val="a0"/>
        <w:numPr>
          <w:ilvl w:val="0"/>
          <w:numId w:val="0"/>
        </w:numPr>
        <w:ind w:firstLine="425"/>
        <w:rPr>
          <w:rFonts w:eastAsia="宋体"/>
        </w:rPr>
      </w:pPr>
    </w:p>
    <w:p w14:paraId="2F9863DD" w14:textId="43A11C8E" w:rsidR="00A948CF" w:rsidRPr="001158B1" w:rsidRDefault="00A948CF" w:rsidP="0096581C">
      <w:pPr>
        <w:pStyle w:val="a0"/>
        <w:numPr>
          <w:ilvl w:val="0"/>
          <w:numId w:val="0"/>
        </w:numPr>
        <w:rPr>
          <w:rFonts w:eastAsia="宋体"/>
        </w:rPr>
      </w:pPr>
    </w:p>
    <w:sectPr w:rsidR="00A948CF" w:rsidRPr="001158B1" w:rsidSect="00412402">
      <w:headerReference w:type="default" r:id="rId44"/>
      <w:pgSz w:w="11906" w:h="16838" w:code="9"/>
      <w:pgMar w:top="1588" w:right="1418" w:bottom="1418" w:left="1418" w:header="1134" w:footer="1134"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z" w:date="2024-03-06T21:59:00Z" w:initials="L">
    <w:p w14:paraId="253D44DD" w14:textId="77777777" w:rsidR="00B7228D" w:rsidRDefault="00B7228D" w:rsidP="00B7228D">
      <w:pPr>
        <w:pStyle w:val="aff6"/>
        <w:ind w:firstLineChars="0" w:firstLine="0"/>
      </w:pPr>
      <w:r>
        <w:rPr>
          <w:rStyle w:val="aff5"/>
        </w:rPr>
        <w:annotationRef/>
      </w:r>
      <w:r>
        <w:rPr>
          <w:rFonts w:hint="eastAsia"/>
        </w:rPr>
        <w:t>已修改</w:t>
      </w:r>
    </w:p>
  </w:comment>
  <w:comment w:id="1" w:author="PC" w:date="2024-03-06T16:41:00Z" w:initials="P">
    <w:p w14:paraId="50A732DA" w14:textId="541478C2" w:rsidR="002B1E84" w:rsidRDefault="002B1E84">
      <w:pPr>
        <w:pStyle w:val="aff6"/>
        <w:ind w:firstLine="420"/>
      </w:pPr>
      <w:r>
        <w:rPr>
          <w:rStyle w:val="aff5"/>
        </w:rPr>
        <w:annotationRef/>
      </w:r>
      <w:r>
        <w:rPr>
          <w:rFonts w:hint="eastAsia"/>
        </w:rPr>
        <w:t>2</w:t>
      </w:r>
      <w:r>
        <w:t>.1</w:t>
      </w:r>
      <w:r>
        <w:rPr>
          <w:rFonts w:hint="eastAsia"/>
        </w:rPr>
        <w:t>？</w:t>
      </w:r>
    </w:p>
  </w:comment>
  <w:comment w:id="2" w:author="Liz" w:date="2024-03-06T22:01:00Z" w:initials="L">
    <w:p w14:paraId="67FC2507" w14:textId="77777777" w:rsidR="00B7228D" w:rsidRDefault="00B7228D" w:rsidP="00B7228D">
      <w:pPr>
        <w:pStyle w:val="aff6"/>
        <w:ind w:firstLineChars="0" w:firstLine="0"/>
      </w:pPr>
      <w:r>
        <w:rPr>
          <w:rStyle w:val="aff5"/>
        </w:rPr>
        <w:annotationRef/>
      </w:r>
      <w:r>
        <w:t xml:space="preserve">1 </w:t>
      </w:r>
      <w:r>
        <w:rPr>
          <w:rFonts w:hint="eastAsia"/>
        </w:rPr>
        <w:t>背景</w:t>
      </w:r>
      <w:r>
        <w:rPr>
          <w:rFonts w:hint="eastAsia"/>
        </w:rPr>
        <w:t xml:space="preserve"> </w:t>
      </w:r>
      <w:r>
        <w:t xml:space="preserve">2 </w:t>
      </w:r>
      <w:r>
        <w:rPr>
          <w:rFonts w:hint="eastAsia"/>
        </w:rPr>
        <w:t>文献综述，这里应该在</w:t>
      </w:r>
      <w:r>
        <w:t>2.</w:t>
      </w:r>
      <w:r>
        <w:rPr>
          <w:rFonts w:hint="eastAsia"/>
        </w:rPr>
        <w:t>x</w:t>
      </w:r>
      <w:r>
        <w:rPr>
          <w:rFonts w:hint="eastAsia"/>
        </w:rPr>
        <w:t>里面吧</w:t>
      </w:r>
    </w:p>
  </w:comment>
  <w:comment w:id="5" w:author="PC" w:date="2024-03-05T11:47:00Z" w:initials="P">
    <w:p w14:paraId="350D94FF" w14:textId="5485B919" w:rsidR="004C7D8F" w:rsidRDefault="004C7D8F">
      <w:pPr>
        <w:pStyle w:val="aff6"/>
        <w:ind w:firstLine="420"/>
      </w:pPr>
      <w:r>
        <w:rPr>
          <w:rStyle w:val="aff5"/>
        </w:rPr>
        <w:annotationRef/>
      </w:r>
      <w:r>
        <w:rPr>
          <w:rFonts w:hint="eastAsia"/>
        </w:rPr>
        <w:t>什么叫做自启动算法</w:t>
      </w:r>
    </w:p>
  </w:comment>
  <w:comment w:id="6" w:author="Liz" w:date="2024-03-05T23:39:00Z" w:initials="L">
    <w:p w14:paraId="23CFDC62" w14:textId="77777777" w:rsidR="004C7D8F" w:rsidRDefault="004C7D8F" w:rsidP="009C5914">
      <w:pPr>
        <w:pStyle w:val="aff6"/>
        <w:ind w:firstLineChars="0" w:firstLine="0"/>
      </w:pPr>
      <w:r>
        <w:rPr>
          <w:rStyle w:val="aff5"/>
        </w:rPr>
        <w:annotationRef/>
      </w:r>
      <w:r>
        <w:rPr>
          <w:rFonts w:hint="eastAsia"/>
          <w:color w:val="333333"/>
          <w:highlight w:val="white"/>
        </w:rPr>
        <w:t>新位置必须由</w:t>
      </w:r>
      <w:r>
        <w:rPr>
          <w:rFonts w:hint="eastAsia"/>
          <w:color w:val="333333"/>
          <w:highlight w:val="white"/>
        </w:rPr>
        <w:t>t</w:t>
      </w:r>
      <w:r>
        <w:rPr>
          <w:rFonts w:hint="eastAsia"/>
          <w:color w:val="333333"/>
          <w:highlight w:val="white"/>
        </w:rPr>
        <w:t>时刻与前一时刻</w:t>
      </w:r>
      <w:r>
        <w:rPr>
          <w:rFonts w:hint="eastAsia"/>
          <w:color w:val="333333"/>
          <w:highlight w:val="white"/>
        </w:rPr>
        <w:t>t-</w:t>
      </w:r>
      <w:r>
        <w:rPr>
          <w:rFonts w:hint="eastAsia"/>
          <w:color w:val="333333"/>
          <w:highlight w:val="white"/>
        </w:rPr>
        <w:t>δ</w:t>
      </w:r>
      <w:r>
        <w:rPr>
          <w:rFonts w:hint="eastAsia"/>
          <w:color w:val="333333"/>
          <w:highlight w:val="white"/>
        </w:rPr>
        <w:t>t</w:t>
      </w:r>
      <w:r>
        <w:rPr>
          <w:rFonts w:hint="eastAsia"/>
          <w:color w:val="333333"/>
          <w:highlight w:val="white"/>
        </w:rPr>
        <w:t>的位置得到的算法，也就是说</w:t>
      </w:r>
      <w:r>
        <w:rPr>
          <w:rFonts w:hint="eastAsia"/>
          <w:color w:val="333333"/>
          <w:highlight w:val="white"/>
        </w:rPr>
        <w:t>t</w:t>
      </w:r>
      <w:r>
        <w:rPr>
          <w:color w:val="333333"/>
          <w:highlight w:val="white"/>
        </w:rPr>
        <w:t>=0</w:t>
      </w:r>
      <w:r>
        <w:rPr>
          <w:rFonts w:hint="eastAsia"/>
          <w:color w:val="333333"/>
          <w:highlight w:val="white"/>
        </w:rPr>
        <w:t>需要其他处理而不能由自己算出来</w:t>
      </w:r>
    </w:p>
  </w:comment>
  <w:comment w:id="7" w:author="PC" w:date="2024-03-05T11:48:00Z" w:initials="P">
    <w:p w14:paraId="7593A920" w14:textId="05A56D1B" w:rsidR="004C7D8F" w:rsidRDefault="004C7D8F">
      <w:pPr>
        <w:pStyle w:val="aff6"/>
        <w:ind w:firstLine="420"/>
      </w:pPr>
      <w:r>
        <w:rPr>
          <w:rStyle w:val="aff5"/>
        </w:rPr>
        <w:annotationRef/>
      </w:r>
      <w:r>
        <w:rPr>
          <w:rFonts w:hint="eastAsia"/>
        </w:rPr>
        <w:t>不用这么繁琐，直接说用下面算法进行近似</w:t>
      </w:r>
    </w:p>
  </w:comment>
  <w:comment w:id="8" w:author="PC" w:date="2024-03-06T16:48:00Z" w:initials="P">
    <w:p w14:paraId="00A597B6" w14:textId="1CBB7DD0" w:rsidR="002B1E84" w:rsidRDefault="002B1E84">
      <w:pPr>
        <w:pStyle w:val="aff6"/>
        <w:ind w:firstLine="420"/>
      </w:pPr>
      <w:r>
        <w:rPr>
          <w:rStyle w:val="aff5"/>
        </w:rPr>
        <w:annotationRef/>
      </w:r>
      <w:r>
        <w:rPr>
          <w:rFonts w:hint="eastAsia"/>
        </w:rPr>
        <w:t>这句话改一下</w:t>
      </w:r>
    </w:p>
  </w:comment>
  <w:comment w:id="9" w:author="Liz" w:date="2024-03-06T22:05:00Z" w:initials="L">
    <w:p w14:paraId="667E8DD3" w14:textId="77777777" w:rsidR="00B7228D" w:rsidRDefault="00B7228D" w:rsidP="00B7228D">
      <w:pPr>
        <w:pStyle w:val="aff6"/>
        <w:ind w:firstLineChars="0" w:firstLine="0"/>
      </w:pPr>
      <w:r>
        <w:rPr>
          <w:rStyle w:val="aff5"/>
        </w:rPr>
        <w:annotationRef/>
      </w:r>
      <w:r>
        <w:t>done</w:t>
      </w:r>
    </w:p>
  </w:comment>
  <w:comment w:id="15" w:author="PC" w:date="2024-03-06T17:16:00Z" w:initials="P">
    <w:p w14:paraId="7301072D" w14:textId="56F3C2B9" w:rsidR="0040746A" w:rsidRDefault="0040746A">
      <w:pPr>
        <w:pStyle w:val="aff6"/>
        <w:ind w:firstLine="420"/>
      </w:pPr>
      <w:r>
        <w:rPr>
          <w:rStyle w:val="aff5"/>
        </w:rPr>
        <w:annotationRef/>
      </w:r>
      <w:r>
        <w:rPr>
          <w:rFonts w:hint="eastAsia"/>
        </w:rPr>
        <w:t>所有图都设置为</w:t>
      </w:r>
      <w:r>
        <w:rPr>
          <w:rFonts w:hint="eastAsia"/>
        </w:rPr>
        <w:t xml:space="preserve"> </w:t>
      </w:r>
      <w:r>
        <w:rPr>
          <w:rFonts w:hint="eastAsia"/>
        </w:rPr>
        <w:t>嵌入，并调节格式</w:t>
      </w:r>
    </w:p>
  </w:comment>
  <w:comment w:id="16" w:author="Liz" w:date="2024-03-06T22:18:00Z" w:initials="L">
    <w:p w14:paraId="604B003C" w14:textId="77777777" w:rsidR="00AB38D7" w:rsidRDefault="00AB38D7" w:rsidP="00AB38D7">
      <w:pPr>
        <w:pStyle w:val="aff6"/>
        <w:ind w:firstLineChars="0" w:firstLine="0"/>
      </w:pPr>
      <w:r>
        <w:rPr>
          <w:rStyle w:val="aff5"/>
        </w:rPr>
        <w:annotationRef/>
      </w:r>
      <w:r>
        <w:rPr>
          <w:rFonts w:hint="eastAsia"/>
        </w:rPr>
        <w:t>已设置</w:t>
      </w:r>
    </w:p>
  </w:comment>
  <w:comment w:id="19" w:author="PC" w:date="2024-03-06T17:18:00Z" w:initials="P">
    <w:p w14:paraId="03273F5F" w14:textId="0A732FA1" w:rsidR="0040746A" w:rsidRDefault="0040746A">
      <w:pPr>
        <w:pStyle w:val="aff6"/>
        <w:ind w:firstLine="420"/>
      </w:pPr>
      <w:r>
        <w:rPr>
          <w:rStyle w:val="aff5"/>
        </w:rPr>
        <w:annotationRef/>
      </w:r>
      <w:r>
        <w:rPr>
          <w:rStyle w:val="aff5"/>
          <w:rFonts w:hint="eastAsia"/>
        </w:rPr>
        <w:t>什么叫做</w:t>
      </w:r>
      <w:r>
        <w:rPr>
          <w:rStyle w:val="aff5"/>
          <w:rFonts w:hint="eastAsia"/>
        </w:rPr>
        <w:t>R</w:t>
      </w:r>
      <w:r>
        <w:rPr>
          <w:rStyle w:val="aff5"/>
        </w:rPr>
        <w:t>MSE</w:t>
      </w:r>
      <w:r>
        <w:rPr>
          <w:rStyle w:val="aff5"/>
          <w:rFonts w:hint="eastAsia"/>
        </w:rPr>
        <w:t>稳定，不是</w:t>
      </w:r>
      <w:r>
        <w:rPr>
          <w:rStyle w:val="aff5"/>
        </w:rPr>
        <w:t>RMSE</w:t>
      </w:r>
      <w:r>
        <w:rPr>
          <w:rStyle w:val="aff5"/>
          <w:rFonts w:hint="eastAsia"/>
        </w:rPr>
        <w:t>更小？</w:t>
      </w:r>
    </w:p>
  </w:comment>
  <w:comment w:id="20" w:author="Liz" w:date="2024-03-06T22:28:00Z" w:initials="L">
    <w:p w14:paraId="0B4C72FB" w14:textId="77777777" w:rsidR="00252974" w:rsidRDefault="00252974" w:rsidP="00252974">
      <w:pPr>
        <w:pStyle w:val="aff6"/>
        <w:ind w:firstLineChars="0" w:firstLine="0"/>
      </w:pPr>
      <w:r>
        <w:rPr>
          <w:rStyle w:val="aff5"/>
        </w:rPr>
        <w:annotationRef/>
      </w:r>
      <w:r>
        <w:rPr>
          <w:rFonts w:hint="eastAsia"/>
        </w:rPr>
        <w:t>逐渐增加</w:t>
      </w:r>
      <w:r>
        <w:rPr>
          <w:rFonts w:hint="eastAsia"/>
        </w:rPr>
        <w:t>MD</w:t>
      </w:r>
      <w:r>
        <w:rPr>
          <w:rFonts w:hint="eastAsia"/>
        </w:rPr>
        <w:t>时间，</w:t>
      </w:r>
      <w:r>
        <w:rPr>
          <w:rFonts w:hint="eastAsia"/>
        </w:rPr>
        <w:t>RMSE</w:t>
      </w:r>
      <w:r>
        <w:rPr>
          <w:rFonts w:hint="eastAsia"/>
        </w:rPr>
        <w:t>会降低，直到趋于不变，类似结果收敛。</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3D44DD" w15:done="0"/>
  <w15:commentEx w15:paraId="50A732DA" w15:done="0"/>
  <w15:commentEx w15:paraId="67FC2507" w15:paraIdParent="50A732DA" w15:done="0"/>
  <w15:commentEx w15:paraId="350D94FF" w15:done="0"/>
  <w15:commentEx w15:paraId="23CFDC62" w15:paraIdParent="350D94FF" w15:done="0"/>
  <w15:commentEx w15:paraId="7593A920" w15:done="0"/>
  <w15:commentEx w15:paraId="00A597B6" w15:done="0"/>
  <w15:commentEx w15:paraId="667E8DD3" w15:paraIdParent="00A597B6" w15:done="0"/>
  <w15:commentEx w15:paraId="7301072D" w15:done="0"/>
  <w15:commentEx w15:paraId="604B003C" w15:paraIdParent="7301072D" w15:done="0"/>
  <w15:commentEx w15:paraId="03273F5F" w15:done="0"/>
  <w15:commentEx w15:paraId="0B4C72FB" w15:paraIdParent="03273F5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FA12FF9" w16cex:dateUtc="2024-03-06T13:59:00Z"/>
  <w16cex:commentExtensible w16cex:durableId="2609EE2B" w16cex:dateUtc="2024-03-06T14:01:00Z"/>
  <w16cex:commentExtensible w16cex:durableId="2FA2B493" w16cex:dateUtc="2024-03-05T15:39:00Z"/>
  <w16cex:commentExtensible w16cex:durableId="0323A517" w16cex:dateUtc="2024-03-06T14:05:00Z"/>
  <w16cex:commentExtensible w16cex:durableId="4DC4E612" w16cex:dateUtc="2024-03-06T14:18:00Z"/>
  <w16cex:commentExtensible w16cex:durableId="5CBC3A13" w16cex:dateUtc="2024-03-06T14: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3D44DD" w16cid:durableId="6FA12FF9"/>
  <w16cid:commentId w16cid:paraId="50A732DA" w16cid:durableId="474EF99B"/>
  <w16cid:commentId w16cid:paraId="67FC2507" w16cid:durableId="2609EE2B"/>
  <w16cid:commentId w16cid:paraId="350D94FF" w16cid:durableId="598EAE65"/>
  <w16cid:commentId w16cid:paraId="23CFDC62" w16cid:durableId="2FA2B493"/>
  <w16cid:commentId w16cid:paraId="7593A920" w16cid:durableId="11571658"/>
  <w16cid:commentId w16cid:paraId="00A597B6" w16cid:durableId="46C73E44"/>
  <w16cid:commentId w16cid:paraId="667E8DD3" w16cid:durableId="0323A517"/>
  <w16cid:commentId w16cid:paraId="7301072D" w16cid:durableId="3D69D85B"/>
  <w16cid:commentId w16cid:paraId="604B003C" w16cid:durableId="4DC4E612"/>
  <w16cid:commentId w16cid:paraId="03273F5F" w16cid:durableId="5153E7B3"/>
  <w16cid:commentId w16cid:paraId="0B4C72FB" w16cid:durableId="5CBC3A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FBB0E3" w14:textId="77777777" w:rsidR="00412402" w:rsidRDefault="00412402">
      <w:pPr>
        <w:ind w:firstLine="480"/>
      </w:pPr>
      <w:r>
        <w:separator/>
      </w:r>
    </w:p>
  </w:endnote>
  <w:endnote w:type="continuationSeparator" w:id="0">
    <w:p w14:paraId="70E659F6" w14:textId="77777777" w:rsidR="00412402" w:rsidRDefault="0041240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黑体">
    <w:altName w:val="SimHei"/>
    <w:panose1 w:val="02010609060101010101"/>
    <w:charset w:val="86"/>
    <w:family w:val="modern"/>
    <w:pitch w:val="fixed"/>
    <w:sig w:usb0="800002BF" w:usb1="38CF7CFA" w:usb2="00000016" w:usb3="00000000" w:csb0="00040001" w:csb1="00000000"/>
    <w:embedRegular r:id="rId1" w:subsetted="1" w:fontKey="{E5D7DD4B-CEC2-428B-BD98-2E06146DAC5D}"/>
    <w:embedBold r:id="rId2" w:subsetted="1" w:fontKey="{230D681B-1D94-4D85-9A3D-D775E2DCEECB}"/>
  </w:font>
  <w:font w:name="Times New Roman">
    <w:panose1 w:val="02020603050405020304"/>
    <w:charset w:val="00"/>
    <w:family w:val="roman"/>
    <w:pitch w:val="variable"/>
    <w:sig w:usb0="E0002EFF" w:usb1="C000785B" w:usb2="00000009" w:usb3="00000000" w:csb0="000001FF" w:csb1="00000000"/>
    <w:embedRegular r:id="rId3" w:fontKey="{CF6D34D4-B90C-4783-993A-F08119006634}"/>
    <w:embedBold r:id="rId4" w:fontKey="{C26C25A6-0D10-4626-9A3A-64AB79C5F26E}"/>
    <w:embedItalic r:id="rId5" w:fontKey="{C1D2B77A-6BEB-49E8-A2F4-3F3A324821A1}"/>
  </w:font>
  <w:font w:name="宋体">
    <w:altName w:val="SimSun"/>
    <w:panose1 w:val="02010600030101010101"/>
    <w:charset w:val="86"/>
    <w:family w:val="auto"/>
    <w:pitch w:val="variable"/>
    <w:sig w:usb0="00000203" w:usb1="288F0000" w:usb2="00000016" w:usb3="00000000" w:csb0="00040001" w:csb1="00000000"/>
    <w:embedRegular r:id="rId6" w:subsetted="1" w:fontKey="{A451BF0B-2937-4881-A94F-425821B1EF40}"/>
    <w:embedBold r:id="rId7" w:subsetted="1" w:fontKey="{8697FA06-CFE0-4FA3-918F-654189242AD7}"/>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Regular r:id="rId8" w:subsetted="1" w:fontKey="{DC3846A8-3D59-478F-8896-35BDAC57EE6B}"/>
    <w:embedBold r:id="rId9" w:subsetted="1" w:fontKey="{93134173-639A-464B-B2CA-13AF3470FDD4}"/>
  </w:font>
  <w:font w:name="Cambria Math">
    <w:panose1 w:val="02040503050406030204"/>
    <w:charset w:val="00"/>
    <w:family w:val="roman"/>
    <w:pitch w:val="variable"/>
    <w:sig w:usb0="E00006FF" w:usb1="420024FF" w:usb2="02000000" w:usb3="00000000" w:csb0="0000019F" w:csb1="00000000"/>
    <w:embedRegular r:id="rId10" w:fontKey="{DBCB6ABA-5E07-46DA-9AAC-C237226B3CA8}"/>
    <w:embedItalic r:id="rId11" w:fontKey="{1BF7D8ED-7F00-4A78-8D83-B352D640A155}"/>
  </w:font>
  <w:font w:name="Segoe UI Symbol">
    <w:panose1 w:val="020B0502040204020203"/>
    <w:charset w:val="00"/>
    <w:family w:val="swiss"/>
    <w:pitch w:val="variable"/>
    <w:sig w:usb0="800001E3" w:usb1="1200FFEF" w:usb2="00040000" w:usb3="00000000" w:csb0="00000001" w:csb1="00000000"/>
    <w:embedRegular r:id="rId12" w:fontKey="{C8F397A9-D9F4-470D-80E4-FB6859BB1890}"/>
  </w:font>
  <w:font w:name="Arial">
    <w:panose1 w:val="020B0604020202020204"/>
    <w:charset w:val="00"/>
    <w:family w:val="swiss"/>
    <w:pitch w:val="variable"/>
    <w:sig w:usb0="E0002EFF" w:usb1="C000785B" w:usb2="00000009" w:usb3="00000000" w:csb0="000001FF" w:csb1="00000000"/>
    <w:embedRegular r:id="rId13" w:fontKey="{D4088CFA-0326-4534-9E08-778610772FCF}"/>
  </w:font>
  <w:font w:name="Calibri">
    <w:panose1 w:val="020F0502020204030204"/>
    <w:charset w:val="00"/>
    <w:family w:val="swiss"/>
    <w:pitch w:val="variable"/>
    <w:sig w:usb0="E4002EFF" w:usb1="C200247B" w:usb2="00000009" w:usb3="00000000" w:csb0="000001FF" w:csb1="00000000"/>
    <w:embedRegular r:id="rId14" w:fontKey="{0663D33F-DC86-483D-B8E5-37B707682784}"/>
  </w:font>
  <w:font w:name="微软雅黑">
    <w:panose1 w:val="020B0503020204020204"/>
    <w:charset w:val="86"/>
    <w:family w:val="swiss"/>
    <w:pitch w:val="variable"/>
    <w:sig w:usb0="80000287" w:usb1="2ACF3C50" w:usb2="00000016" w:usb3="00000000" w:csb0="0004001F" w:csb1="00000000"/>
    <w:embedRegular r:id="rId15" w:subsetted="1" w:fontKey="{FAF4AD13-B1C9-4F0B-95B8-A30F2DD4F7B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993C3" w14:textId="77777777" w:rsidR="004C7D8F" w:rsidRDefault="004C7D8F" w:rsidP="0086662B">
    <w:pPr>
      <w:pStyle w:val="aa"/>
      <w:framePr w:wrap="around" w:vAnchor="text" w:hAnchor="margin" w:xAlign="center" w:y="1"/>
      <w:ind w:firstLine="360"/>
      <w:rPr>
        <w:rStyle w:val="ab"/>
      </w:rPr>
    </w:pPr>
    <w:r>
      <w:rPr>
        <w:rStyle w:val="ab"/>
      </w:rPr>
      <w:fldChar w:fldCharType="begin"/>
    </w:r>
    <w:r>
      <w:rPr>
        <w:rStyle w:val="ab"/>
      </w:rPr>
      <w:instrText xml:space="preserve">PAGE  </w:instrText>
    </w:r>
    <w:r>
      <w:rPr>
        <w:rStyle w:val="ab"/>
      </w:rPr>
      <w:fldChar w:fldCharType="end"/>
    </w:r>
  </w:p>
  <w:p w14:paraId="6BA6A5A9" w14:textId="77777777" w:rsidR="004C7D8F" w:rsidRDefault="004C7D8F">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9077F" w14:textId="77777777" w:rsidR="004C7D8F" w:rsidRDefault="004C7D8F">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E27B1" w14:textId="77777777" w:rsidR="004C7D8F" w:rsidRDefault="004C7D8F">
    <w:pPr>
      <w:pStyle w:val="a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22D2B1" w14:textId="77777777" w:rsidR="00412402" w:rsidRDefault="00412402">
      <w:pPr>
        <w:ind w:firstLine="480"/>
      </w:pPr>
      <w:r>
        <w:separator/>
      </w:r>
    </w:p>
  </w:footnote>
  <w:footnote w:type="continuationSeparator" w:id="0">
    <w:p w14:paraId="45F39E75" w14:textId="77777777" w:rsidR="00412402" w:rsidRDefault="00412402">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646907939"/>
      <w:docPartObj>
        <w:docPartGallery w:val="Page Numbers (Top of Page)"/>
        <w:docPartUnique/>
      </w:docPartObj>
    </w:sdtPr>
    <w:sdtContent>
      <w:p w14:paraId="435EFA93" w14:textId="30C7669E" w:rsidR="004C7D8F" w:rsidRDefault="004C7D8F" w:rsidP="00A948CF">
        <w:pPr>
          <w:pStyle w:val="ac"/>
          <w:framePr w:wrap="none" w:vAnchor="text" w:hAnchor="margin" w:xAlign="right" w:y="1"/>
          <w:ind w:firstLine="360"/>
          <w:rPr>
            <w:rStyle w:val="ab"/>
          </w:rPr>
        </w:pPr>
        <w:r>
          <w:rPr>
            <w:rStyle w:val="ab"/>
          </w:rPr>
          <w:fldChar w:fldCharType="begin"/>
        </w:r>
        <w:r>
          <w:rPr>
            <w:rStyle w:val="ab"/>
          </w:rPr>
          <w:instrText xml:space="preserve"> PAGE </w:instrText>
        </w:r>
        <w:r>
          <w:rPr>
            <w:rStyle w:val="ab"/>
          </w:rPr>
          <w:fldChar w:fldCharType="end"/>
        </w:r>
      </w:p>
    </w:sdtContent>
  </w:sdt>
  <w:p w14:paraId="4093CEC5" w14:textId="77777777" w:rsidR="004C7D8F" w:rsidRDefault="004C7D8F" w:rsidP="008F099D">
    <w:pPr>
      <w:pStyle w:val="ac"/>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EEDD4" w14:textId="47486D75" w:rsidR="004C7D8F" w:rsidRPr="00B7606D" w:rsidRDefault="004C7D8F" w:rsidP="00B436E8">
    <w:pPr>
      <w:pStyle w:val="ac"/>
      <w:pBdr>
        <w:bottom w:val="single" w:sz="6" w:space="0" w:color="auto"/>
      </w:pBdr>
      <w:tabs>
        <w:tab w:val="clear" w:pos="4153"/>
        <w:tab w:val="clear" w:pos="8306"/>
        <w:tab w:val="left" w:pos="1224"/>
      </w:tabs>
      <w:ind w:firstLineChars="0" w:firstLine="0"/>
      <w:jc w:val="both"/>
      <w:rPr>
        <w:sz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98798" w14:textId="77777777" w:rsidR="004C7D8F" w:rsidRDefault="004C7D8F">
    <w:pPr>
      <w:pStyle w:val="ac"/>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472493831"/>
      <w:docPartObj>
        <w:docPartGallery w:val="Page Numbers (Top of Page)"/>
        <w:docPartUnique/>
      </w:docPartObj>
    </w:sdtPr>
    <w:sdtContent>
      <w:p w14:paraId="2A8D82F1" w14:textId="245599CC" w:rsidR="004C7D8F" w:rsidRDefault="004C7D8F" w:rsidP="00EB5D43">
        <w:pPr>
          <w:pStyle w:val="ac"/>
          <w:framePr w:wrap="none" w:vAnchor="text" w:hAnchor="page" w:x="9832" w:y="76"/>
          <w:ind w:firstLine="360"/>
          <w:rPr>
            <w:rStyle w:val="ab"/>
          </w:rPr>
        </w:pPr>
        <w:r>
          <w:rPr>
            <w:rStyle w:val="ab"/>
          </w:rPr>
          <w:fldChar w:fldCharType="begin"/>
        </w:r>
        <w:r>
          <w:rPr>
            <w:rStyle w:val="ab"/>
          </w:rPr>
          <w:instrText xml:space="preserve"> PAGE </w:instrText>
        </w:r>
        <w:r>
          <w:rPr>
            <w:rStyle w:val="ab"/>
          </w:rPr>
          <w:fldChar w:fldCharType="separate"/>
        </w:r>
        <w:r w:rsidR="00D618F4">
          <w:rPr>
            <w:rStyle w:val="ab"/>
            <w:noProof/>
          </w:rPr>
          <w:t>14</w:t>
        </w:r>
        <w:r>
          <w:rPr>
            <w:rStyle w:val="ab"/>
          </w:rPr>
          <w:fldChar w:fldCharType="end"/>
        </w:r>
      </w:p>
    </w:sdtContent>
  </w:sdt>
  <w:p w14:paraId="21C6136E" w14:textId="71C82CB1" w:rsidR="004C7D8F" w:rsidRPr="00B7606D" w:rsidRDefault="004C7D8F" w:rsidP="008F099D">
    <w:pPr>
      <w:pStyle w:val="ac"/>
      <w:ind w:right="360" w:firstLineChars="0" w:firstLine="0"/>
      <w:jc w:val="left"/>
      <w:rPr>
        <w:sz w:val="21"/>
      </w:rPr>
    </w:pPr>
    <w:r w:rsidRPr="00F50F4B">
      <w:rPr>
        <w:rFonts w:hint="eastAsia"/>
        <w:sz w:val="21"/>
      </w:rPr>
      <w:t>基于机器学习势的离子液体微观结构研究</w:t>
    </w:r>
    <w:r>
      <w:rPr>
        <w:rFonts w:hint="eastAsia"/>
        <w:sz w:val="21"/>
      </w:rPr>
      <w:t>（</w:t>
    </w:r>
    <w:r w:rsidRPr="00A52D4D">
      <w:rPr>
        <w:rFonts w:hint="eastAsia"/>
        <w:sz w:val="21"/>
      </w:rPr>
      <w:t>开题报告）</w:t>
    </w:r>
    <w:r>
      <w:rPr>
        <w:rFonts w:hint="eastAsia"/>
        <w:sz w:val="21"/>
      </w:rPr>
      <w:t xml:space="preserve"> </w:t>
    </w:r>
    <w:r>
      <w:rPr>
        <w:sz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1004784991"/>
      <w:docPartObj>
        <w:docPartGallery w:val="Page Numbers (Top of Page)"/>
        <w:docPartUnique/>
      </w:docPartObj>
    </w:sdtPr>
    <w:sdtContent>
      <w:p w14:paraId="06D75B18" w14:textId="3C6A14E5" w:rsidR="004C7D8F" w:rsidRDefault="004C7D8F" w:rsidP="00DF6E80">
        <w:pPr>
          <w:pStyle w:val="ac"/>
          <w:framePr w:wrap="none" w:vAnchor="text" w:hAnchor="page" w:x="9853" w:y="73"/>
          <w:ind w:firstLine="360"/>
          <w:rPr>
            <w:rStyle w:val="ab"/>
          </w:rPr>
        </w:pPr>
        <w:r>
          <w:rPr>
            <w:rStyle w:val="ab"/>
          </w:rPr>
          <w:fldChar w:fldCharType="begin"/>
        </w:r>
        <w:r>
          <w:rPr>
            <w:rStyle w:val="ab"/>
          </w:rPr>
          <w:instrText xml:space="preserve"> PAGE </w:instrText>
        </w:r>
        <w:r>
          <w:rPr>
            <w:rStyle w:val="ab"/>
          </w:rPr>
          <w:fldChar w:fldCharType="separate"/>
        </w:r>
        <w:r w:rsidR="00D618F4">
          <w:rPr>
            <w:rStyle w:val="ab"/>
            <w:noProof/>
          </w:rPr>
          <w:t>9</w:t>
        </w:r>
        <w:r>
          <w:rPr>
            <w:rStyle w:val="ab"/>
          </w:rPr>
          <w:fldChar w:fldCharType="end"/>
        </w:r>
      </w:p>
    </w:sdtContent>
  </w:sdt>
  <w:p w14:paraId="5865B1DC" w14:textId="4970BBC0" w:rsidR="004C7D8F" w:rsidRPr="00A52D4D" w:rsidRDefault="004C7D8F" w:rsidP="00A948CF">
    <w:pPr>
      <w:pStyle w:val="ac"/>
      <w:ind w:right="360" w:firstLineChars="0" w:firstLine="0"/>
      <w:jc w:val="left"/>
      <w:rPr>
        <w:sz w:val="21"/>
      </w:rPr>
    </w:pPr>
    <w:r w:rsidRPr="00F50F4B">
      <w:rPr>
        <w:rFonts w:hint="eastAsia"/>
        <w:sz w:val="21"/>
      </w:rPr>
      <w:t>基于机器学习势的离子液体微观结构研究</w:t>
    </w:r>
    <w:r>
      <w:rPr>
        <w:rFonts w:hint="eastAsia"/>
        <w:sz w:val="21"/>
      </w:rPr>
      <w:t>（文献翻译</w:t>
    </w:r>
    <w:r w:rsidRPr="00A52D4D">
      <w:rPr>
        <w:rFonts w:hint="eastAsia"/>
        <w:sz w:val="21"/>
      </w:rPr>
      <w:t>）</w:t>
    </w:r>
    <w:r>
      <w:rPr>
        <w:rFonts w:hint="eastAsia"/>
        <w:sz w:val="21"/>
      </w:rPr>
      <w:t xml:space="preserve"> </w:t>
    </w:r>
    <w:r>
      <w:rPr>
        <w:sz w:val="21"/>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17AFC"/>
    <w:multiLevelType w:val="multilevel"/>
    <w:tmpl w:val="B61A9AD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62D64FE"/>
    <w:multiLevelType w:val="hybridMultilevel"/>
    <w:tmpl w:val="55563990"/>
    <w:lvl w:ilvl="0" w:tplc="9300D42C">
      <w:start w:val="1"/>
      <w:numFmt w:val="decimal"/>
      <w:lvlText w:val="%1"/>
      <w:lvlJc w:val="center"/>
      <w:pPr>
        <w:ind w:left="880" w:hanging="440"/>
      </w:pPr>
      <w:rPr>
        <w:rFonts w:ascii="黑体" w:eastAsia="黑体" w:hAnsi="黑体" w:hint="eastAsia"/>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21DD6178"/>
    <w:multiLevelType w:val="multilevel"/>
    <w:tmpl w:val="252C846A"/>
    <w:lvl w:ilvl="0">
      <w:start w:val="1"/>
      <w:numFmt w:val="decimal"/>
      <w:lvlText w:val="%1"/>
      <w:lvlJc w:val="center"/>
      <w:pPr>
        <w:ind w:left="360" w:hanging="360"/>
      </w:pPr>
      <w:rPr>
        <w:rFonts w:ascii="黑体" w:eastAsia="黑体" w:hAnsi="黑体" w:hint="eastAsia"/>
      </w:rPr>
    </w:lvl>
    <w:lvl w:ilvl="1">
      <w:start w:val="2"/>
      <w:numFmt w:val="decimal"/>
      <w:isLgl/>
      <w:lvlText w:val="%1.%2"/>
      <w:lvlJc w:val="left"/>
      <w:pPr>
        <w:ind w:left="720" w:hanging="720"/>
      </w:pPr>
      <w:rPr>
        <w:rFonts w:cs="Times New Roman" w:hint="default"/>
      </w:rPr>
    </w:lvl>
    <w:lvl w:ilvl="2">
      <w:start w:val="1"/>
      <w:numFmt w:val="decimal"/>
      <w:isLgl/>
      <w:lvlText w:val="%1.%2.%3"/>
      <w:lvlJc w:val="left"/>
      <w:pPr>
        <w:ind w:left="720" w:hanging="720"/>
      </w:pPr>
      <w:rPr>
        <w:rFonts w:cs="Times New Roman" w:hint="default"/>
      </w:rPr>
    </w:lvl>
    <w:lvl w:ilvl="3">
      <w:start w:val="1"/>
      <w:numFmt w:val="decimal"/>
      <w:isLgl/>
      <w:lvlText w:val="%1.%2.%3.%4"/>
      <w:lvlJc w:val="left"/>
      <w:pPr>
        <w:ind w:left="1080" w:hanging="1080"/>
      </w:pPr>
      <w:rPr>
        <w:rFonts w:cs="Times New Roman" w:hint="default"/>
      </w:rPr>
    </w:lvl>
    <w:lvl w:ilvl="4">
      <w:start w:val="1"/>
      <w:numFmt w:val="decimal"/>
      <w:isLgl/>
      <w:lvlText w:val="%1.%2.%3.%4.%5"/>
      <w:lvlJc w:val="left"/>
      <w:pPr>
        <w:ind w:left="1440" w:hanging="1440"/>
      </w:pPr>
      <w:rPr>
        <w:rFonts w:cs="Times New Roman" w:hint="default"/>
      </w:rPr>
    </w:lvl>
    <w:lvl w:ilvl="5">
      <w:start w:val="1"/>
      <w:numFmt w:val="decimal"/>
      <w:isLgl/>
      <w:lvlText w:val="%1.%2.%3.%4.%5.%6"/>
      <w:lvlJc w:val="left"/>
      <w:pPr>
        <w:ind w:left="1800" w:hanging="1800"/>
      </w:pPr>
      <w:rPr>
        <w:rFonts w:cs="Times New Roman" w:hint="default"/>
      </w:rPr>
    </w:lvl>
    <w:lvl w:ilvl="6">
      <w:start w:val="1"/>
      <w:numFmt w:val="decimal"/>
      <w:isLgl/>
      <w:lvlText w:val="%1.%2.%3.%4.%5.%6.%7"/>
      <w:lvlJc w:val="left"/>
      <w:pPr>
        <w:ind w:left="2160" w:hanging="2160"/>
      </w:pPr>
      <w:rPr>
        <w:rFonts w:cs="Times New Roman" w:hint="default"/>
      </w:rPr>
    </w:lvl>
    <w:lvl w:ilvl="7">
      <w:start w:val="1"/>
      <w:numFmt w:val="decimal"/>
      <w:isLgl/>
      <w:lvlText w:val="%1.%2.%3.%4.%5.%6.%7.%8"/>
      <w:lvlJc w:val="left"/>
      <w:pPr>
        <w:ind w:left="2160" w:hanging="2160"/>
      </w:pPr>
      <w:rPr>
        <w:rFonts w:cs="Times New Roman" w:hint="default"/>
      </w:rPr>
    </w:lvl>
    <w:lvl w:ilvl="8">
      <w:start w:val="1"/>
      <w:numFmt w:val="decimal"/>
      <w:isLgl/>
      <w:lvlText w:val="%1.%2.%3.%4.%5.%6.%7.%8.%9"/>
      <w:lvlJc w:val="left"/>
      <w:pPr>
        <w:ind w:left="2520" w:hanging="2520"/>
      </w:pPr>
      <w:rPr>
        <w:rFonts w:cs="Times New Roman" w:hint="default"/>
      </w:rPr>
    </w:lvl>
  </w:abstractNum>
  <w:abstractNum w:abstractNumId="3" w15:restartNumberingAfterBreak="0">
    <w:nsid w:val="2CFF6638"/>
    <w:multiLevelType w:val="multilevel"/>
    <w:tmpl w:val="A7888E24"/>
    <w:lvl w:ilvl="0">
      <w:start w:val="1"/>
      <w:numFmt w:val="decimal"/>
      <w:pStyle w:val="1"/>
      <w:lvlText w:val="%1"/>
      <w:lvlJc w:val="center"/>
      <w:pPr>
        <w:ind w:left="440" w:hanging="440"/>
      </w:pPr>
      <w:rPr>
        <w:rFonts w:ascii="黑体" w:eastAsia="黑体" w:hAnsi="黑体" w:hint="eastAsia"/>
        <w:b w:val="0"/>
        <w:bCs w:val="0"/>
        <w:sz w:val="36"/>
        <w:szCs w:val="36"/>
      </w:rPr>
    </w:lvl>
    <w:lvl w:ilvl="1">
      <w:start w:val="1"/>
      <w:numFmt w:val="decimal"/>
      <w:isLgl/>
      <w:lvlText w:val="%1.%2"/>
      <w:lvlJc w:val="left"/>
      <w:pPr>
        <w:ind w:left="720" w:hanging="720"/>
      </w:pPr>
      <w:rPr>
        <w:rFonts w:cs="黑体" w:hint="default"/>
      </w:rPr>
    </w:lvl>
    <w:lvl w:ilvl="2">
      <w:start w:val="1"/>
      <w:numFmt w:val="decimal"/>
      <w:isLgl/>
      <w:lvlText w:val="%1.%2.%3"/>
      <w:lvlJc w:val="left"/>
      <w:pPr>
        <w:ind w:left="720" w:hanging="720"/>
      </w:pPr>
      <w:rPr>
        <w:rFonts w:cs="黑体" w:hint="default"/>
      </w:rPr>
    </w:lvl>
    <w:lvl w:ilvl="3">
      <w:start w:val="1"/>
      <w:numFmt w:val="decimal"/>
      <w:isLgl/>
      <w:lvlText w:val="%1.%2.%3.%4"/>
      <w:lvlJc w:val="left"/>
      <w:pPr>
        <w:ind w:left="1080" w:hanging="1080"/>
      </w:pPr>
      <w:rPr>
        <w:rFonts w:cs="黑体" w:hint="default"/>
      </w:rPr>
    </w:lvl>
    <w:lvl w:ilvl="4">
      <w:start w:val="1"/>
      <w:numFmt w:val="decimal"/>
      <w:isLgl/>
      <w:lvlText w:val="%1.%2.%3.%4.%5"/>
      <w:lvlJc w:val="left"/>
      <w:pPr>
        <w:ind w:left="1440" w:hanging="1440"/>
      </w:pPr>
      <w:rPr>
        <w:rFonts w:cs="黑体" w:hint="default"/>
      </w:rPr>
    </w:lvl>
    <w:lvl w:ilvl="5">
      <w:start w:val="1"/>
      <w:numFmt w:val="decimal"/>
      <w:isLgl/>
      <w:lvlText w:val="%1.%2.%3.%4.%5.%6"/>
      <w:lvlJc w:val="left"/>
      <w:pPr>
        <w:ind w:left="1800" w:hanging="1800"/>
      </w:pPr>
      <w:rPr>
        <w:rFonts w:cs="黑体" w:hint="default"/>
      </w:rPr>
    </w:lvl>
    <w:lvl w:ilvl="6">
      <w:start w:val="1"/>
      <w:numFmt w:val="decimal"/>
      <w:isLgl/>
      <w:lvlText w:val="%1.%2.%3.%4.%5.%6.%7"/>
      <w:lvlJc w:val="left"/>
      <w:pPr>
        <w:ind w:left="2160" w:hanging="2160"/>
      </w:pPr>
      <w:rPr>
        <w:rFonts w:cs="黑体" w:hint="default"/>
      </w:rPr>
    </w:lvl>
    <w:lvl w:ilvl="7">
      <w:start w:val="1"/>
      <w:numFmt w:val="decimal"/>
      <w:isLgl/>
      <w:lvlText w:val="%1.%2.%3.%4.%5.%6.%7.%8"/>
      <w:lvlJc w:val="left"/>
      <w:pPr>
        <w:ind w:left="2160" w:hanging="2160"/>
      </w:pPr>
      <w:rPr>
        <w:rFonts w:cs="黑体" w:hint="default"/>
      </w:rPr>
    </w:lvl>
    <w:lvl w:ilvl="8">
      <w:start w:val="1"/>
      <w:numFmt w:val="decimal"/>
      <w:isLgl/>
      <w:lvlText w:val="%1.%2.%3.%4.%5.%6.%7.%8.%9"/>
      <w:lvlJc w:val="left"/>
      <w:pPr>
        <w:ind w:left="2520" w:hanging="2520"/>
      </w:pPr>
      <w:rPr>
        <w:rFonts w:cs="黑体" w:hint="default"/>
      </w:rPr>
    </w:lvl>
  </w:abstractNum>
  <w:abstractNum w:abstractNumId="4" w15:restartNumberingAfterBreak="0">
    <w:nsid w:val="32231988"/>
    <w:multiLevelType w:val="multilevel"/>
    <w:tmpl w:val="5A0E1E12"/>
    <w:lvl w:ilvl="0">
      <w:start w:val="2"/>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9680B99"/>
    <w:multiLevelType w:val="hybridMultilevel"/>
    <w:tmpl w:val="171CF7B2"/>
    <w:lvl w:ilvl="0" w:tplc="9300D42C">
      <w:start w:val="1"/>
      <w:numFmt w:val="decimal"/>
      <w:lvlText w:val="%1"/>
      <w:lvlJc w:val="center"/>
      <w:pPr>
        <w:ind w:left="440" w:hanging="440"/>
      </w:pPr>
      <w:rPr>
        <w:rFonts w:ascii="黑体" w:eastAsia="黑体" w:hAnsi="黑体"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27C574B"/>
    <w:multiLevelType w:val="multilevel"/>
    <w:tmpl w:val="3AA2EB80"/>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3D60ACE"/>
    <w:multiLevelType w:val="multilevel"/>
    <w:tmpl w:val="97784300"/>
    <w:lvl w:ilvl="0">
      <w:start w:val="1"/>
      <w:numFmt w:val="decimal"/>
      <w:lvlText w:val="%1."/>
      <w:lvlJc w:val="left"/>
      <w:pPr>
        <w:ind w:left="425" w:hanging="425"/>
      </w:pPr>
      <w:rPr>
        <w:rFonts w:ascii="黑体" w:eastAsia="黑体" w:hAnsi="黑体" w:hint="eastAsia"/>
        <w:sz w:val="36"/>
        <w:szCs w:val="36"/>
      </w:rPr>
    </w:lvl>
    <w:lvl w:ilvl="1">
      <w:start w:val="1"/>
      <w:numFmt w:val="decimal"/>
      <w:pStyle w:val="a"/>
      <w:lvlText w:val="%1.%2."/>
      <w:lvlJc w:val="left"/>
      <w:pPr>
        <w:ind w:left="567" w:hanging="567"/>
      </w:pPr>
      <w:rPr>
        <w:rFonts w:hint="eastAsia"/>
      </w:rPr>
    </w:lvl>
    <w:lvl w:ilvl="2">
      <w:start w:val="1"/>
      <w:numFmt w:val="decimal"/>
      <w:pStyle w:val="a0"/>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55EC0E8B"/>
    <w:multiLevelType w:val="multilevel"/>
    <w:tmpl w:val="4D0E6B92"/>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C766960"/>
    <w:multiLevelType w:val="hybridMultilevel"/>
    <w:tmpl w:val="9FA29106"/>
    <w:lvl w:ilvl="0" w:tplc="9300D42C">
      <w:start w:val="1"/>
      <w:numFmt w:val="decimal"/>
      <w:lvlText w:val="%1"/>
      <w:lvlJc w:val="center"/>
      <w:pPr>
        <w:ind w:left="440" w:hanging="440"/>
      </w:pPr>
      <w:rPr>
        <w:rFonts w:ascii="黑体" w:eastAsia="黑体" w:hAnsi="黑体"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E262088"/>
    <w:multiLevelType w:val="multilevel"/>
    <w:tmpl w:val="D9CA98E8"/>
    <w:lvl w:ilvl="0">
      <w:start w:val="1"/>
      <w:numFmt w:val="decimal"/>
      <w:pStyle w:val="a1"/>
      <w:lvlText w:val="%1"/>
      <w:lvlJc w:val="left"/>
      <w:pPr>
        <w:ind w:left="425" w:hanging="425"/>
      </w:pPr>
      <w:rPr>
        <w:rFonts w:ascii="黑体" w:eastAsia="黑体" w:hAnsi="黑体" w:hint="eastAsia"/>
        <w:sz w:val="36"/>
        <w:szCs w:val="36"/>
      </w:rPr>
    </w:lvl>
    <w:lvl w:ilvl="1">
      <w:start w:val="1"/>
      <w:numFmt w:val="decimal"/>
      <w:pStyle w:val="a2"/>
      <w:lvlText w:val="%1.%2"/>
      <w:lvlJc w:val="left"/>
      <w:pPr>
        <w:ind w:left="1560" w:firstLine="0"/>
      </w:pPr>
      <w:rPr>
        <w:rFonts w:eastAsia="黑体" w:hint="eastAsia"/>
        <w:b w:val="0"/>
        <w:bCs w:val="0"/>
        <w:sz w:val="28"/>
        <w:szCs w:val="28"/>
      </w:rPr>
    </w:lvl>
    <w:lvl w:ilvl="2">
      <w:start w:val="1"/>
      <w:numFmt w:val="decimal"/>
      <w:pStyle w:val="a3"/>
      <w:lvlText w:val="%1.%2.%3"/>
      <w:lvlJc w:val="left"/>
      <w:pPr>
        <w:ind w:left="0" w:firstLine="0"/>
      </w:pPr>
      <w:rPr>
        <w:rFonts w:hint="eastAsia"/>
        <w:sz w:val="24"/>
        <w:szCs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6C967719"/>
    <w:multiLevelType w:val="hybridMultilevel"/>
    <w:tmpl w:val="A21A720C"/>
    <w:lvl w:ilvl="0" w:tplc="99A267D4">
      <w:start w:val="2"/>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2" w15:restartNumberingAfterBreak="0">
    <w:nsid w:val="6F403F39"/>
    <w:multiLevelType w:val="hybridMultilevel"/>
    <w:tmpl w:val="F52AD5DA"/>
    <w:lvl w:ilvl="0" w:tplc="CFC2D16E">
      <w:start w:val="3"/>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F9C4B05"/>
    <w:multiLevelType w:val="multilevel"/>
    <w:tmpl w:val="63FC2BFE"/>
    <w:lvl w:ilvl="0">
      <w:start w:val="1"/>
      <w:numFmt w:val="decimal"/>
      <w:pStyle w:val="a4"/>
      <w:lvlText w:val="%1."/>
      <w:lvlJc w:val="left"/>
      <w:pPr>
        <w:ind w:left="425" w:hanging="425"/>
      </w:pPr>
      <w:rPr>
        <w:rFonts w:ascii="黑体" w:eastAsia="黑体" w:hAnsi="黑体" w:hint="eastAsia"/>
        <w:sz w:val="36"/>
        <w:szCs w:val="36"/>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16cid:durableId="526601667">
    <w:abstractNumId w:val="10"/>
  </w:num>
  <w:num w:numId="2" w16cid:durableId="1520003155">
    <w:abstractNumId w:val="7"/>
  </w:num>
  <w:num w:numId="3" w16cid:durableId="1649507057">
    <w:abstractNumId w:val="13"/>
  </w:num>
  <w:num w:numId="4" w16cid:durableId="340276535">
    <w:abstractNumId w:val="2"/>
  </w:num>
  <w:num w:numId="5" w16cid:durableId="15665927">
    <w:abstractNumId w:val="12"/>
  </w:num>
  <w:num w:numId="6" w16cid:durableId="1678312675">
    <w:abstractNumId w:val="8"/>
  </w:num>
  <w:num w:numId="7" w16cid:durableId="1609310204">
    <w:abstractNumId w:val="6"/>
  </w:num>
  <w:num w:numId="8" w16cid:durableId="1950232825">
    <w:abstractNumId w:val="4"/>
  </w:num>
  <w:num w:numId="9" w16cid:durableId="1621718674">
    <w:abstractNumId w:val="11"/>
  </w:num>
  <w:num w:numId="10" w16cid:durableId="801967279">
    <w:abstractNumId w:val="0"/>
  </w:num>
  <w:num w:numId="11" w16cid:durableId="58596386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6334560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085428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0552032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99013477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11446381">
    <w:abstractNumId w:val="5"/>
  </w:num>
  <w:num w:numId="17" w16cid:durableId="915935979">
    <w:abstractNumId w:val="1"/>
  </w:num>
  <w:num w:numId="18" w16cid:durableId="28923872">
    <w:abstractNumId w:val="3"/>
  </w:num>
  <w:num w:numId="19" w16cid:durableId="1259024934">
    <w:abstractNumId w:val="9"/>
  </w:num>
  <w:num w:numId="20" w16cid:durableId="89357506">
    <w:abstractNumId w:val="3"/>
  </w:num>
  <w:num w:numId="21" w16cid:durableId="232081021">
    <w:abstractNumId w:val="3"/>
  </w:num>
  <w:num w:numId="22" w16cid:durableId="1076979651">
    <w:abstractNumId w:val="3"/>
  </w:num>
  <w:num w:numId="23" w16cid:durableId="1927491713">
    <w:abstractNumId w:val="10"/>
  </w:num>
  <w:num w:numId="24" w16cid:durableId="1181748010">
    <w:abstractNumId w:val="3"/>
    <w:lvlOverride w:ilvl="0">
      <w:startOverride w:val="1"/>
    </w:lvlOverride>
  </w:num>
  <w:num w:numId="25" w16cid:durableId="561331122">
    <w:abstractNumId w:val="3"/>
    <w:lvlOverride w:ilvl="0">
      <w:startOverride w:val="2"/>
    </w:lvlOverride>
    <w:lvlOverride w:ilvl="1">
      <w:startOverride w:val="2"/>
    </w:lvlOverride>
  </w:num>
  <w:num w:numId="26" w16cid:durableId="323820248">
    <w:abstractNumId w:val="3"/>
    <w:lvlOverride w:ilvl="0">
      <w:startOverride w:val="2"/>
    </w:lvlOverride>
    <w:lvlOverride w:ilvl="1">
      <w:startOverride w:val="6"/>
    </w:lvlOverride>
  </w:num>
  <w:num w:numId="27" w16cid:durableId="620460587">
    <w:abstractNumId w:val="3"/>
    <w:lvlOverride w:ilvl="0">
      <w:startOverride w:val="4"/>
    </w:lvlOverride>
    <w:lvlOverride w:ilvl="1">
      <w:startOverride w:val="3"/>
    </w:lvlOverride>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z">
    <w15:presenceInfo w15:providerId="AD" w15:userId="S::dexter@yfgdua.onmicrosoft.com::56aedd5f-626c-4a8a-856b-9be2511578f1"/>
  </w15:person>
  <w15:person w15:author="PC">
    <w15:presenceInfo w15:providerId="Windows Live" w15:userId="7b7dbafd3e9bf9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 namechang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vd9ds0vmvs2pqezzz1x5rpd5rxtsfw5esw0&quot;&gt;liz的library&lt;record-ids&gt;&lt;item&gt;1&lt;/item&gt;&lt;item&gt;2&lt;/item&gt;&lt;item&gt;3&lt;/item&gt;&lt;item&gt;4&lt;/item&gt;&lt;item&gt;5&lt;/item&gt;&lt;item&gt;6&lt;/item&gt;&lt;item&gt;7&lt;/item&gt;&lt;item&gt;8&lt;/item&gt;&lt;item&gt;9&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record-ids&gt;&lt;/item&gt;&lt;/Libraries&gt;"/>
  </w:docVars>
  <w:rsids>
    <w:rsidRoot w:val="00C64564"/>
    <w:rsid w:val="0001606D"/>
    <w:rsid w:val="0002497B"/>
    <w:rsid w:val="00036994"/>
    <w:rsid w:val="00041734"/>
    <w:rsid w:val="00041B44"/>
    <w:rsid w:val="00047F15"/>
    <w:rsid w:val="00062305"/>
    <w:rsid w:val="00063E59"/>
    <w:rsid w:val="00077F12"/>
    <w:rsid w:val="00081068"/>
    <w:rsid w:val="00094092"/>
    <w:rsid w:val="00097E11"/>
    <w:rsid w:val="000A1F0C"/>
    <w:rsid w:val="000B3F1D"/>
    <w:rsid w:val="000B520D"/>
    <w:rsid w:val="000D258A"/>
    <w:rsid w:val="000D2D3E"/>
    <w:rsid w:val="000E15C4"/>
    <w:rsid w:val="000E6052"/>
    <w:rsid w:val="000F417B"/>
    <w:rsid w:val="000F56CC"/>
    <w:rsid w:val="000F76F0"/>
    <w:rsid w:val="001137B9"/>
    <w:rsid w:val="001158B1"/>
    <w:rsid w:val="00127B5C"/>
    <w:rsid w:val="00131D6F"/>
    <w:rsid w:val="00143E38"/>
    <w:rsid w:val="00144BB2"/>
    <w:rsid w:val="001559A8"/>
    <w:rsid w:val="001664C4"/>
    <w:rsid w:val="00170965"/>
    <w:rsid w:val="00180535"/>
    <w:rsid w:val="00190D73"/>
    <w:rsid w:val="00193661"/>
    <w:rsid w:val="001A04A6"/>
    <w:rsid w:val="001B1136"/>
    <w:rsid w:val="001B14B6"/>
    <w:rsid w:val="001C14DE"/>
    <w:rsid w:val="001E0047"/>
    <w:rsid w:val="00200267"/>
    <w:rsid w:val="00205B7A"/>
    <w:rsid w:val="002141FC"/>
    <w:rsid w:val="002241BD"/>
    <w:rsid w:val="0022717E"/>
    <w:rsid w:val="00241446"/>
    <w:rsid w:val="002454C4"/>
    <w:rsid w:val="002466BC"/>
    <w:rsid w:val="00252974"/>
    <w:rsid w:val="002572F7"/>
    <w:rsid w:val="00274225"/>
    <w:rsid w:val="0028076F"/>
    <w:rsid w:val="002861B2"/>
    <w:rsid w:val="00287CBE"/>
    <w:rsid w:val="00287D32"/>
    <w:rsid w:val="00295229"/>
    <w:rsid w:val="00295AAA"/>
    <w:rsid w:val="0029716B"/>
    <w:rsid w:val="002B1E84"/>
    <w:rsid w:val="002D6641"/>
    <w:rsid w:val="002E6EDE"/>
    <w:rsid w:val="002F3C22"/>
    <w:rsid w:val="003223BB"/>
    <w:rsid w:val="00323151"/>
    <w:rsid w:val="003238E0"/>
    <w:rsid w:val="00324EF2"/>
    <w:rsid w:val="00326CD9"/>
    <w:rsid w:val="00332F42"/>
    <w:rsid w:val="00334051"/>
    <w:rsid w:val="0034228B"/>
    <w:rsid w:val="00343F16"/>
    <w:rsid w:val="00351A3E"/>
    <w:rsid w:val="003645D4"/>
    <w:rsid w:val="00372807"/>
    <w:rsid w:val="0037576B"/>
    <w:rsid w:val="00381C56"/>
    <w:rsid w:val="00382F38"/>
    <w:rsid w:val="00395762"/>
    <w:rsid w:val="003A20E7"/>
    <w:rsid w:val="003B79C7"/>
    <w:rsid w:val="003D168C"/>
    <w:rsid w:val="003F2DA3"/>
    <w:rsid w:val="003F57B5"/>
    <w:rsid w:val="003F6608"/>
    <w:rsid w:val="003F6BE0"/>
    <w:rsid w:val="004030BC"/>
    <w:rsid w:val="0040746A"/>
    <w:rsid w:val="00412402"/>
    <w:rsid w:val="0042456F"/>
    <w:rsid w:val="004377C3"/>
    <w:rsid w:val="00445815"/>
    <w:rsid w:val="00447C78"/>
    <w:rsid w:val="00452685"/>
    <w:rsid w:val="00460452"/>
    <w:rsid w:val="00470450"/>
    <w:rsid w:val="004857CE"/>
    <w:rsid w:val="00485886"/>
    <w:rsid w:val="004B772B"/>
    <w:rsid w:val="004C13F0"/>
    <w:rsid w:val="004C3672"/>
    <w:rsid w:val="004C4DF1"/>
    <w:rsid w:val="004C7D8F"/>
    <w:rsid w:val="004D7A6E"/>
    <w:rsid w:val="004F158D"/>
    <w:rsid w:val="004F1CC9"/>
    <w:rsid w:val="004F353E"/>
    <w:rsid w:val="0050211D"/>
    <w:rsid w:val="005036DA"/>
    <w:rsid w:val="00517ACE"/>
    <w:rsid w:val="005214E3"/>
    <w:rsid w:val="00535C14"/>
    <w:rsid w:val="00580F1C"/>
    <w:rsid w:val="005911DD"/>
    <w:rsid w:val="00593E0D"/>
    <w:rsid w:val="00594A8A"/>
    <w:rsid w:val="00594C02"/>
    <w:rsid w:val="005B39A7"/>
    <w:rsid w:val="005B53F6"/>
    <w:rsid w:val="005B7DFA"/>
    <w:rsid w:val="005C6500"/>
    <w:rsid w:val="005E4A3E"/>
    <w:rsid w:val="005F000C"/>
    <w:rsid w:val="00630A4F"/>
    <w:rsid w:val="006313D3"/>
    <w:rsid w:val="006472AD"/>
    <w:rsid w:val="00682A43"/>
    <w:rsid w:val="006835D5"/>
    <w:rsid w:val="00687025"/>
    <w:rsid w:val="00695902"/>
    <w:rsid w:val="006B0C95"/>
    <w:rsid w:val="006B60B4"/>
    <w:rsid w:val="006C5A0F"/>
    <w:rsid w:val="006C79A3"/>
    <w:rsid w:val="006E4643"/>
    <w:rsid w:val="006F6C56"/>
    <w:rsid w:val="0070250E"/>
    <w:rsid w:val="00702B0C"/>
    <w:rsid w:val="00712FBC"/>
    <w:rsid w:val="00726B76"/>
    <w:rsid w:val="00732B1A"/>
    <w:rsid w:val="00746EA0"/>
    <w:rsid w:val="0076341B"/>
    <w:rsid w:val="00763F55"/>
    <w:rsid w:val="00767610"/>
    <w:rsid w:val="00781CDC"/>
    <w:rsid w:val="007824F9"/>
    <w:rsid w:val="007914FE"/>
    <w:rsid w:val="007A1062"/>
    <w:rsid w:val="007A4B8D"/>
    <w:rsid w:val="007B11DE"/>
    <w:rsid w:val="007B4DA5"/>
    <w:rsid w:val="007C5806"/>
    <w:rsid w:val="007E0D66"/>
    <w:rsid w:val="007F46E0"/>
    <w:rsid w:val="00802127"/>
    <w:rsid w:val="0081574C"/>
    <w:rsid w:val="00826D99"/>
    <w:rsid w:val="0082761F"/>
    <w:rsid w:val="00833A06"/>
    <w:rsid w:val="0085280B"/>
    <w:rsid w:val="008538F4"/>
    <w:rsid w:val="008628D9"/>
    <w:rsid w:val="0086662B"/>
    <w:rsid w:val="008703B8"/>
    <w:rsid w:val="00876CEB"/>
    <w:rsid w:val="00877438"/>
    <w:rsid w:val="00881831"/>
    <w:rsid w:val="00887250"/>
    <w:rsid w:val="008A60A6"/>
    <w:rsid w:val="008B4E7C"/>
    <w:rsid w:val="008C3310"/>
    <w:rsid w:val="008C7A06"/>
    <w:rsid w:val="008D249E"/>
    <w:rsid w:val="008E0D42"/>
    <w:rsid w:val="008E528B"/>
    <w:rsid w:val="008E55D6"/>
    <w:rsid w:val="008F099D"/>
    <w:rsid w:val="008F6573"/>
    <w:rsid w:val="00915179"/>
    <w:rsid w:val="00916507"/>
    <w:rsid w:val="00917FBF"/>
    <w:rsid w:val="009418D7"/>
    <w:rsid w:val="009431C2"/>
    <w:rsid w:val="0096141C"/>
    <w:rsid w:val="0096581C"/>
    <w:rsid w:val="0097392E"/>
    <w:rsid w:val="00983363"/>
    <w:rsid w:val="009A579C"/>
    <w:rsid w:val="009A7416"/>
    <w:rsid w:val="009C5914"/>
    <w:rsid w:val="009E3E64"/>
    <w:rsid w:val="009F42C9"/>
    <w:rsid w:val="00A00CEE"/>
    <w:rsid w:val="00A27787"/>
    <w:rsid w:val="00A318F1"/>
    <w:rsid w:val="00A31975"/>
    <w:rsid w:val="00A52D4D"/>
    <w:rsid w:val="00A55C3F"/>
    <w:rsid w:val="00A60D12"/>
    <w:rsid w:val="00A612CF"/>
    <w:rsid w:val="00A63295"/>
    <w:rsid w:val="00A948CF"/>
    <w:rsid w:val="00AA302A"/>
    <w:rsid w:val="00AB2417"/>
    <w:rsid w:val="00AB38B2"/>
    <w:rsid w:val="00AB38D7"/>
    <w:rsid w:val="00AD6C41"/>
    <w:rsid w:val="00AE4314"/>
    <w:rsid w:val="00AE4AC6"/>
    <w:rsid w:val="00AF061E"/>
    <w:rsid w:val="00AF7924"/>
    <w:rsid w:val="00AF7CDF"/>
    <w:rsid w:val="00B02345"/>
    <w:rsid w:val="00B02C2C"/>
    <w:rsid w:val="00B06485"/>
    <w:rsid w:val="00B16543"/>
    <w:rsid w:val="00B21A67"/>
    <w:rsid w:val="00B21BBB"/>
    <w:rsid w:val="00B22826"/>
    <w:rsid w:val="00B436E8"/>
    <w:rsid w:val="00B45D41"/>
    <w:rsid w:val="00B604EC"/>
    <w:rsid w:val="00B61743"/>
    <w:rsid w:val="00B637DC"/>
    <w:rsid w:val="00B65CD3"/>
    <w:rsid w:val="00B71A8F"/>
    <w:rsid w:val="00B7228D"/>
    <w:rsid w:val="00B7606D"/>
    <w:rsid w:val="00B83BDC"/>
    <w:rsid w:val="00B85FF1"/>
    <w:rsid w:val="00B90886"/>
    <w:rsid w:val="00BA01F3"/>
    <w:rsid w:val="00BA17DD"/>
    <w:rsid w:val="00BC3C0B"/>
    <w:rsid w:val="00BC66AA"/>
    <w:rsid w:val="00BD13C4"/>
    <w:rsid w:val="00BD2688"/>
    <w:rsid w:val="00BE1BA1"/>
    <w:rsid w:val="00BE4A0B"/>
    <w:rsid w:val="00BE6EB8"/>
    <w:rsid w:val="00C019ED"/>
    <w:rsid w:val="00C02884"/>
    <w:rsid w:val="00C04904"/>
    <w:rsid w:val="00C17E63"/>
    <w:rsid w:val="00C20F2B"/>
    <w:rsid w:val="00C27086"/>
    <w:rsid w:val="00C27C59"/>
    <w:rsid w:val="00C30CAF"/>
    <w:rsid w:val="00C50DA5"/>
    <w:rsid w:val="00C55D2C"/>
    <w:rsid w:val="00C64564"/>
    <w:rsid w:val="00C770E9"/>
    <w:rsid w:val="00C77E64"/>
    <w:rsid w:val="00CA3892"/>
    <w:rsid w:val="00CD1ECA"/>
    <w:rsid w:val="00CD34C2"/>
    <w:rsid w:val="00CF45A1"/>
    <w:rsid w:val="00D02710"/>
    <w:rsid w:val="00D06767"/>
    <w:rsid w:val="00D14129"/>
    <w:rsid w:val="00D263A1"/>
    <w:rsid w:val="00D4668C"/>
    <w:rsid w:val="00D56A21"/>
    <w:rsid w:val="00D6068D"/>
    <w:rsid w:val="00D60988"/>
    <w:rsid w:val="00D618F4"/>
    <w:rsid w:val="00D62CD9"/>
    <w:rsid w:val="00D6609C"/>
    <w:rsid w:val="00D71F78"/>
    <w:rsid w:val="00D82D65"/>
    <w:rsid w:val="00D942E9"/>
    <w:rsid w:val="00D963FF"/>
    <w:rsid w:val="00D97B4D"/>
    <w:rsid w:val="00DA0AFF"/>
    <w:rsid w:val="00DA57F6"/>
    <w:rsid w:val="00DB07B2"/>
    <w:rsid w:val="00DE6890"/>
    <w:rsid w:val="00DF0525"/>
    <w:rsid w:val="00DF6E80"/>
    <w:rsid w:val="00E013CD"/>
    <w:rsid w:val="00E15127"/>
    <w:rsid w:val="00E274CB"/>
    <w:rsid w:val="00E421A1"/>
    <w:rsid w:val="00E47990"/>
    <w:rsid w:val="00E5544E"/>
    <w:rsid w:val="00E62C3B"/>
    <w:rsid w:val="00E867DD"/>
    <w:rsid w:val="00E9129A"/>
    <w:rsid w:val="00E979EE"/>
    <w:rsid w:val="00EB4A53"/>
    <w:rsid w:val="00EB5D43"/>
    <w:rsid w:val="00EE495E"/>
    <w:rsid w:val="00EE5B4E"/>
    <w:rsid w:val="00EF0479"/>
    <w:rsid w:val="00EF18CB"/>
    <w:rsid w:val="00EF3563"/>
    <w:rsid w:val="00F11764"/>
    <w:rsid w:val="00F2038D"/>
    <w:rsid w:val="00F50F4B"/>
    <w:rsid w:val="00F5586C"/>
    <w:rsid w:val="00F6548D"/>
    <w:rsid w:val="00F70439"/>
    <w:rsid w:val="00F7615A"/>
    <w:rsid w:val="00F86F6E"/>
    <w:rsid w:val="00FA67EC"/>
    <w:rsid w:val="00FB1276"/>
    <w:rsid w:val="00FC7BF6"/>
    <w:rsid w:val="00FD4995"/>
    <w:rsid w:val="00FD6A59"/>
    <w:rsid w:val="00FE23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A26786"/>
  <w15:docId w15:val="{B077F3AA-FF2B-4C24-AC8F-801615F6B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A60D12"/>
    <w:pPr>
      <w:widowControl w:val="0"/>
      <w:spacing w:line="300" w:lineRule="auto"/>
      <w:ind w:firstLineChars="200" w:firstLine="200"/>
      <w:jc w:val="both"/>
    </w:pPr>
    <w:rPr>
      <w:kern w:val="2"/>
      <w:sz w:val="24"/>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styleId="a9">
    <w:name w:val="Balloon Text"/>
    <w:basedOn w:val="a5"/>
    <w:semiHidden/>
    <w:rsid w:val="00D6068D"/>
    <w:rPr>
      <w:sz w:val="18"/>
      <w:szCs w:val="18"/>
    </w:rPr>
  </w:style>
  <w:style w:type="paragraph" w:styleId="aa">
    <w:name w:val="footer"/>
    <w:basedOn w:val="a5"/>
    <w:rsid w:val="0086662B"/>
    <w:pPr>
      <w:tabs>
        <w:tab w:val="center" w:pos="4153"/>
        <w:tab w:val="right" w:pos="8306"/>
      </w:tabs>
      <w:snapToGrid w:val="0"/>
      <w:jc w:val="left"/>
    </w:pPr>
    <w:rPr>
      <w:sz w:val="18"/>
      <w:szCs w:val="18"/>
    </w:rPr>
  </w:style>
  <w:style w:type="character" w:styleId="ab">
    <w:name w:val="page number"/>
    <w:basedOn w:val="a6"/>
    <w:rsid w:val="0086662B"/>
  </w:style>
  <w:style w:type="paragraph" w:styleId="ac">
    <w:name w:val="header"/>
    <w:basedOn w:val="a5"/>
    <w:link w:val="ad"/>
    <w:uiPriority w:val="99"/>
    <w:rsid w:val="00062305"/>
    <w:pPr>
      <w:pBdr>
        <w:bottom w:val="single" w:sz="6" w:space="1" w:color="auto"/>
      </w:pBdr>
      <w:tabs>
        <w:tab w:val="center" w:pos="4153"/>
        <w:tab w:val="right" w:pos="8306"/>
      </w:tabs>
      <w:snapToGrid w:val="0"/>
      <w:jc w:val="center"/>
    </w:pPr>
    <w:rPr>
      <w:sz w:val="18"/>
      <w:szCs w:val="18"/>
    </w:rPr>
  </w:style>
  <w:style w:type="paragraph" w:styleId="ae">
    <w:name w:val="No Spacing"/>
    <w:uiPriority w:val="1"/>
    <w:rsid w:val="00B604EC"/>
    <w:pPr>
      <w:widowControl w:val="0"/>
      <w:jc w:val="both"/>
    </w:pPr>
    <w:rPr>
      <w:kern w:val="2"/>
      <w:sz w:val="21"/>
    </w:rPr>
  </w:style>
  <w:style w:type="paragraph" w:customStyle="1" w:styleId="a1">
    <w:name w:val="一级"/>
    <w:basedOn w:val="af"/>
    <w:link w:val="af0"/>
    <w:rsid w:val="00C50DA5"/>
    <w:pPr>
      <w:numPr>
        <w:numId w:val="1"/>
      </w:numPr>
      <w:spacing w:before="240"/>
      <w:ind w:firstLineChars="0" w:firstLine="0"/>
      <w:jc w:val="center"/>
    </w:pPr>
    <w:rPr>
      <w:rFonts w:ascii="黑体" w:eastAsia="黑体" w:hAnsi="黑体" w:cs="黑体"/>
      <w:sz w:val="36"/>
      <w:szCs w:val="36"/>
    </w:rPr>
  </w:style>
  <w:style w:type="paragraph" w:styleId="af">
    <w:name w:val="List Paragraph"/>
    <w:basedOn w:val="a5"/>
    <w:link w:val="af1"/>
    <w:uiPriority w:val="34"/>
    <w:rsid w:val="00B604EC"/>
    <w:pPr>
      <w:ind w:firstLine="420"/>
    </w:pPr>
  </w:style>
  <w:style w:type="character" w:customStyle="1" w:styleId="af1">
    <w:name w:val="列表段落 字符"/>
    <w:basedOn w:val="a6"/>
    <w:link w:val="af"/>
    <w:uiPriority w:val="34"/>
    <w:rsid w:val="00B604EC"/>
    <w:rPr>
      <w:kern w:val="2"/>
      <w:sz w:val="21"/>
    </w:rPr>
  </w:style>
  <w:style w:type="character" w:customStyle="1" w:styleId="af0">
    <w:name w:val="一级 字符"/>
    <w:basedOn w:val="af1"/>
    <w:link w:val="a1"/>
    <w:rsid w:val="00C50DA5"/>
    <w:rPr>
      <w:rFonts w:ascii="黑体" w:eastAsia="黑体" w:hAnsi="黑体" w:cs="黑体"/>
      <w:kern w:val="2"/>
      <w:sz w:val="36"/>
      <w:szCs w:val="36"/>
    </w:rPr>
  </w:style>
  <w:style w:type="paragraph" w:customStyle="1" w:styleId="a2">
    <w:name w:val="二级"/>
    <w:basedOn w:val="af"/>
    <w:link w:val="af2"/>
    <w:rsid w:val="00C50DA5"/>
    <w:pPr>
      <w:numPr>
        <w:ilvl w:val="1"/>
        <w:numId w:val="1"/>
      </w:numPr>
      <w:ind w:left="0" w:firstLineChars="0"/>
      <w:jc w:val="left"/>
    </w:pPr>
    <w:rPr>
      <w:rFonts w:ascii="黑体" w:eastAsia="黑体" w:hAnsi="黑体" w:cs="黑体"/>
      <w:sz w:val="28"/>
      <w:szCs w:val="28"/>
    </w:rPr>
  </w:style>
  <w:style w:type="character" w:customStyle="1" w:styleId="af2">
    <w:name w:val="二级 字符"/>
    <w:basedOn w:val="af0"/>
    <w:link w:val="a2"/>
    <w:rsid w:val="00C50DA5"/>
    <w:rPr>
      <w:rFonts w:ascii="黑体" w:eastAsia="黑体" w:hAnsi="黑体" w:cs="黑体"/>
      <w:kern w:val="2"/>
      <w:sz w:val="28"/>
      <w:szCs w:val="28"/>
    </w:rPr>
  </w:style>
  <w:style w:type="paragraph" w:customStyle="1" w:styleId="a3">
    <w:name w:val="三级"/>
    <w:basedOn w:val="af"/>
    <w:link w:val="af3"/>
    <w:rsid w:val="00C50DA5"/>
    <w:pPr>
      <w:numPr>
        <w:ilvl w:val="2"/>
        <w:numId w:val="1"/>
      </w:numPr>
      <w:spacing w:before="240"/>
      <w:ind w:firstLineChars="0"/>
      <w:jc w:val="left"/>
    </w:pPr>
    <w:rPr>
      <w:rFonts w:ascii="黑体" w:eastAsia="黑体" w:hAnsi="黑体" w:cs="黑体"/>
      <w:szCs w:val="24"/>
    </w:rPr>
  </w:style>
  <w:style w:type="character" w:customStyle="1" w:styleId="af3">
    <w:name w:val="三级 字符"/>
    <w:basedOn w:val="af1"/>
    <w:link w:val="a3"/>
    <w:rsid w:val="00C50DA5"/>
    <w:rPr>
      <w:rFonts w:ascii="黑体" w:eastAsia="黑体" w:hAnsi="黑体" w:cs="黑体"/>
      <w:kern w:val="2"/>
      <w:sz w:val="24"/>
      <w:szCs w:val="24"/>
    </w:rPr>
  </w:style>
  <w:style w:type="character" w:customStyle="1" w:styleId="ad">
    <w:name w:val="页眉 字符"/>
    <w:basedOn w:val="a6"/>
    <w:link w:val="ac"/>
    <w:uiPriority w:val="99"/>
    <w:rsid w:val="00A52D4D"/>
    <w:rPr>
      <w:kern w:val="2"/>
      <w:sz w:val="18"/>
      <w:szCs w:val="18"/>
    </w:rPr>
  </w:style>
  <w:style w:type="paragraph" w:customStyle="1" w:styleId="af4">
    <w:name w:val="大标题"/>
    <w:basedOn w:val="af5"/>
    <w:link w:val="af6"/>
    <w:qFormat/>
    <w:rsid w:val="008D249E"/>
    <w:pPr>
      <w:spacing w:line="240" w:lineRule="auto"/>
      <w:ind w:firstLineChars="0" w:firstLine="0"/>
    </w:pPr>
    <w:rPr>
      <w:rFonts w:eastAsia="黑体"/>
      <w:sz w:val="36"/>
    </w:rPr>
  </w:style>
  <w:style w:type="character" w:customStyle="1" w:styleId="af6">
    <w:name w:val="大标题 字符"/>
    <w:basedOn w:val="a6"/>
    <w:link w:val="af4"/>
    <w:rsid w:val="00F6548D"/>
    <w:rPr>
      <w:rFonts w:asciiTheme="majorHAnsi" w:eastAsia="黑体" w:hAnsiTheme="majorHAnsi" w:cstheme="majorBidi"/>
      <w:b/>
      <w:bCs/>
      <w:kern w:val="2"/>
      <w:sz w:val="36"/>
      <w:szCs w:val="32"/>
    </w:rPr>
  </w:style>
  <w:style w:type="paragraph" w:customStyle="1" w:styleId="af7">
    <w:name w:val="文献翻译一级"/>
    <w:basedOn w:val="a0"/>
    <w:link w:val="af8"/>
    <w:rsid w:val="00CA3892"/>
  </w:style>
  <w:style w:type="character" w:customStyle="1" w:styleId="af8">
    <w:name w:val="文献翻译一级 字符"/>
    <w:basedOn w:val="af1"/>
    <w:link w:val="af7"/>
    <w:rsid w:val="00CA3892"/>
    <w:rPr>
      <w:rFonts w:eastAsia="黑体"/>
      <w:kern w:val="2"/>
      <w:sz w:val="24"/>
    </w:rPr>
  </w:style>
  <w:style w:type="paragraph" w:customStyle="1" w:styleId="a">
    <w:name w:val="文献翻译二级"/>
    <w:basedOn w:val="af"/>
    <w:link w:val="af9"/>
    <w:rsid w:val="00CA3892"/>
    <w:pPr>
      <w:numPr>
        <w:ilvl w:val="1"/>
        <w:numId w:val="2"/>
      </w:numPr>
      <w:ind w:firstLineChars="0" w:firstLine="0"/>
    </w:pPr>
    <w:rPr>
      <w:rFonts w:eastAsia="黑体"/>
    </w:rPr>
  </w:style>
  <w:style w:type="character" w:customStyle="1" w:styleId="af9">
    <w:name w:val="文献翻译二级 字符"/>
    <w:basedOn w:val="af1"/>
    <w:link w:val="a"/>
    <w:rsid w:val="00CA3892"/>
    <w:rPr>
      <w:rFonts w:eastAsia="黑体"/>
      <w:kern w:val="2"/>
      <w:sz w:val="24"/>
    </w:rPr>
  </w:style>
  <w:style w:type="paragraph" w:customStyle="1" w:styleId="a0">
    <w:name w:val="文献翻译三级"/>
    <w:basedOn w:val="af"/>
    <w:link w:val="afa"/>
    <w:rsid w:val="00CA3892"/>
    <w:pPr>
      <w:numPr>
        <w:ilvl w:val="2"/>
        <w:numId w:val="2"/>
      </w:numPr>
      <w:ind w:firstLineChars="0" w:firstLine="0"/>
    </w:pPr>
    <w:rPr>
      <w:rFonts w:eastAsia="黑体"/>
    </w:rPr>
  </w:style>
  <w:style w:type="character" w:customStyle="1" w:styleId="afa">
    <w:name w:val="文献翻译三级 字符"/>
    <w:basedOn w:val="af1"/>
    <w:link w:val="a0"/>
    <w:rsid w:val="00CA3892"/>
    <w:rPr>
      <w:rFonts w:eastAsia="黑体"/>
      <w:kern w:val="2"/>
      <w:sz w:val="24"/>
    </w:rPr>
  </w:style>
  <w:style w:type="paragraph" w:customStyle="1" w:styleId="a4">
    <w:name w:val="一级文献翻译"/>
    <w:basedOn w:val="af"/>
    <w:link w:val="afb"/>
    <w:rsid w:val="00CA3892"/>
    <w:pPr>
      <w:numPr>
        <w:numId w:val="3"/>
      </w:numPr>
      <w:ind w:firstLineChars="0" w:firstLine="0"/>
    </w:pPr>
    <w:rPr>
      <w:rFonts w:eastAsia="黑体"/>
    </w:rPr>
  </w:style>
  <w:style w:type="character" w:customStyle="1" w:styleId="afb">
    <w:name w:val="一级文献翻译 字符"/>
    <w:basedOn w:val="af1"/>
    <w:link w:val="a4"/>
    <w:rsid w:val="00CA3892"/>
    <w:rPr>
      <w:rFonts w:eastAsia="黑体"/>
      <w:kern w:val="2"/>
      <w:sz w:val="24"/>
    </w:rPr>
  </w:style>
  <w:style w:type="table" w:styleId="afc">
    <w:name w:val="Table Grid"/>
    <w:basedOn w:val="a7"/>
    <w:rsid w:val="005B7D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Placeholder Text"/>
    <w:basedOn w:val="a6"/>
    <w:uiPriority w:val="99"/>
    <w:semiHidden/>
    <w:rsid w:val="00CD1ECA"/>
    <w:rPr>
      <w:color w:val="666666"/>
    </w:rPr>
  </w:style>
  <w:style w:type="table" w:customStyle="1" w:styleId="afe">
    <w:name w:val="三线表"/>
    <w:basedOn w:val="a7"/>
    <w:uiPriority w:val="99"/>
    <w:rsid w:val="00917FBF"/>
    <w:pPr>
      <w:jc w:val="both"/>
    </w:pPr>
    <w:rPr>
      <w:sz w:val="21"/>
    </w:rPr>
    <w:tblPr>
      <w:tblBorders>
        <w:top w:val="single" w:sz="4" w:space="0" w:color="auto"/>
        <w:bottom w:val="single" w:sz="4" w:space="0" w:color="auto"/>
      </w:tblBorders>
    </w:tblPr>
    <w:tblStylePr w:type="firstRow">
      <w:tblPr/>
      <w:tcPr>
        <w:tcBorders>
          <w:bottom w:val="single" w:sz="4" w:space="0" w:color="auto"/>
        </w:tcBorders>
      </w:tcPr>
    </w:tblStylePr>
  </w:style>
  <w:style w:type="paragraph" w:customStyle="1" w:styleId="aff">
    <w:name w:val="一级标题"/>
    <w:basedOn w:val="a1"/>
    <w:link w:val="aff0"/>
    <w:rsid w:val="00D97B4D"/>
    <w:rPr>
      <w:rFonts w:ascii="Times New Roman" w:hAnsi="Times New Roman" w:cs="Times New Roman"/>
    </w:rPr>
  </w:style>
  <w:style w:type="character" w:customStyle="1" w:styleId="aff0">
    <w:name w:val="一级标题 字符"/>
    <w:basedOn w:val="af0"/>
    <w:link w:val="aff"/>
    <w:rsid w:val="00D97B4D"/>
    <w:rPr>
      <w:rFonts w:ascii="黑体" w:eastAsia="黑体" w:hAnsi="黑体" w:cs="黑体"/>
      <w:kern w:val="2"/>
      <w:sz w:val="36"/>
      <w:szCs w:val="36"/>
    </w:rPr>
  </w:style>
  <w:style w:type="paragraph" w:customStyle="1" w:styleId="aff1">
    <w:name w:val="二级标题"/>
    <w:basedOn w:val="a2"/>
    <w:next w:val="a3"/>
    <w:link w:val="aff2"/>
    <w:rsid w:val="00D97B4D"/>
  </w:style>
  <w:style w:type="character" w:customStyle="1" w:styleId="aff2">
    <w:name w:val="二级标题 字符"/>
    <w:basedOn w:val="af2"/>
    <w:link w:val="aff1"/>
    <w:rsid w:val="00D97B4D"/>
    <w:rPr>
      <w:rFonts w:ascii="黑体" w:eastAsia="黑体" w:hAnsi="黑体" w:cs="黑体"/>
      <w:kern w:val="2"/>
      <w:sz w:val="28"/>
      <w:szCs w:val="28"/>
    </w:rPr>
  </w:style>
  <w:style w:type="paragraph" w:customStyle="1" w:styleId="1">
    <w:name w:val="1级标题"/>
    <w:basedOn w:val="aff"/>
    <w:next w:val="aff1"/>
    <w:link w:val="10"/>
    <w:qFormat/>
    <w:rsid w:val="00274225"/>
    <w:pPr>
      <w:numPr>
        <w:numId w:val="18"/>
      </w:numPr>
      <w:outlineLvl w:val="0"/>
    </w:pPr>
  </w:style>
  <w:style w:type="character" w:customStyle="1" w:styleId="10">
    <w:name w:val="1级标题 字符"/>
    <w:basedOn w:val="aff0"/>
    <w:link w:val="1"/>
    <w:rsid w:val="00274225"/>
    <w:rPr>
      <w:rFonts w:ascii="黑体" w:eastAsia="黑体" w:hAnsi="黑体" w:cs="黑体"/>
      <w:kern w:val="2"/>
      <w:sz w:val="36"/>
      <w:szCs w:val="36"/>
    </w:rPr>
  </w:style>
  <w:style w:type="paragraph" w:customStyle="1" w:styleId="2">
    <w:name w:val="2级标题"/>
    <w:basedOn w:val="aff1"/>
    <w:next w:val="3"/>
    <w:link w:val="20"/>
    <w:qFormat/>
    <w:rsid w:val="00D97B4D"/>
    <w:pPr>
      <w:outlineLvl w:val="1"/>
    </w:pPr>
  </w:style>
  <w:style w:type="character" w:customStyle="1" w:styleId="20">
    <w:name w:val="2级标题 字符"/>
    <w:basedOn w:val="10"/>
    <w:link w:val="2"/>
    <w:rsid w:val="00D97B4D"/>
    <w:rPr>
      <w:rFonts w:ascii="黑体" w:eastAsia="黑体" w:hAnsi="黑体" w:cs="黑体"/>
      <w:kern w:val="2"/>
      <w:sz w:val="28"/>
      <w:szCs w:val="28"/>
    </w:rPr>
  </w:style>
  <w:style w:type="paragraph" w:styleId="aff3">
    <w:name w:val="Subtitle"/>
    <w:basedOn w:val="a5"/>
    <w:next w:val="a5"/>
    <w:link w:val="aff4"/>
    <w:rsid w:val="00D97B4D"/>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4">
    <w:name w:val="副标题 字符"/>
    <w:basedOn w:val="a6"/>
    <w:link w:val="aff3"/>
    <w:rsid w:val="00D97B4D"/>
    <w:rPr>
      <w:rFonts w:asciiTheme="minorHAnsi" w:eastAsiaTheme="minorEastAsia" w:hAnsiTheme="minorHAnsi" w:cstheme="minorBidi"/>
      <w:b/>
      <w:bCs/>
      <w:kern w:val="28"/>
      <w:sz w:val="32"/>
      <w:szCs w:val="32"/>
    </w:rPr>
  </w:style>
  <w:style w:type="paragraph" w:customStyle="1" w:styleId="3">
    <w:name w:val="3级标题"/>
    <w:basedOn w:val="a3"/>
    <w:link w:val="30"/>
    <w:qFormat/>
    <w:rsid w:val="00382F38"/>
    <w:pPr>
      <w:outlineLvl w:val="2"/>
    </w:pPr>
  </w:style>
  <w:style w:type="character" w:customStyle="1" w:styleId="30">
    <w:name w:val="3级标题 字符"/>
    <w:basedOn w:val="af3"/>
    <w:link w:val="3"/>
    <w:rsid w:val="00382F38"/>
    <w:rPr>
      <w:rFonts w:ascii="黑体" w:eastAsia="黑体" w:hAnsi="黑体" w:cs="黑体"/>
      <w:kern w:val="2"/>
      <w:sz w:val="24"/>
      <w:szCs w:val="24"/>
    </w:rPr>
  </w:style>
  <w:style w:type="paragraph" w:customStyle="1" w:styleId="EndNoteBibliographyTitle">
    <w:name w:val="EndNote Bibliography Title"/>
    <w:basedOn w:val="a5"/>
    <w:link w:val="EndNoteBibliographyTitle0"/>
    <w:rsid w:val="00BE4A0B"/>
    <w:pPr>
      <w:jc w:val="center"/>
    </w:pPr>
    <w:rPr>
      <w:noProof/>
    </w:rPr>
  </w:style>
  <w:style w:type="character" w:customStyle="1" w:styleId="EndNoteBibliographyTitle0">
    <w:name w:val="EndNote Bibliography Title 字符"/>
    <w:basedOn w:val="a6"/>
    <w:link w:val="EndNoteBibliographyTitle"/>
    <w:rsid w:val="00BE4A0B"/>
    <w:rPr>
      <w:noProof/>
      <w:kern w:val="2"/>
      <w:sz w:val="24"/>
    </w:rPr>
  </w:style>
  <w:style w:type="paragraph" w:customStyle="1" w:styleId="EndNoteBibliography">
    <w:name w:val="EndNote Bibliography"/>
    <w:basedOn w:val="a5"/>
    <w:link w:val="EndNoteBibliography0"/>
    <w:rsid w:val="00BE4A0B"/>
    <w:pPr>
      <w:spacing w:line="240" w:lineRule="auto"/>
    </w:pPr>
    <w:rPr>
      <w:noProof/>
    </w:rPr>
  </w:style>
  <w:style w:type="character" w:customStyle="1" w:styleId="EndNoteBibliography0">
    <w:name w:val="EndNote Bibliography 字符"/>
    <w:basedOn w:val="a6"/>
    <w:link w:val="EndNoteBibliography"/>
    <w:rsid w:val="00BE4A0B"/>
    <w:rPr>
      <w:noProof/>
      <w:kern w:val="2"/>
      <w:sz w:val="24"/>
    </w:rPr>
  </w:style>
  <w:style w:type="character" w:styleId="aff5">
    <w:name w:val="annotation reference"/>
    <w:basedOn w:val="a6"/>
    <w:semiHidden/>
    <w:unhideWhenUsed/>
    <w:rsid w:val="005036DA"/>
    <w:rPr>
      <w:sz w:val="21"/>
      <w:szCs w:val="21"/>
    </w:rPr>
  </w:style>
  <w:style w:type="paragraph" w:styleId="aff6">
    <w:name w:val="annotation text"/>
    <w:basedOn w:val="a5"/>
    <w:link w:val="aff7"/>
    <w:unhideWhenUsed/>
    <w:rsid w:val="005036DA"/>
    <w:pPr>
      <w:jc w:val="left"/>
    </w:pPr>
  </w:style>
  <w:style w:type="character" w:customStyle="1" w:styleId="aff7">
    <w:name w:val="批注文字 字符"/>
    <w:basedOn w:val="a6"/>
    <w:link w:val="aff6"/>
    <w:rsid w:val="005036DA"/>
    <w:rPr>
      <w:kern w:val="2"/>
      <w:sz w:val="24"/>
    </w:rPr>
  </w:style>
  <w:style w:type="paragraph" w:styleId="aff8">
    <w:name w:val="annotation subject"/>
    <w:basedOn w:val="aff6"/>
    <w:next w:val="aff6"/>
    <w:link w:val="aff9"/>
    <w:semiHidden/>
    <w:unhideWhenUsed/>
    <w:rsid w:val="005036DA"/>
    <w:rPr>
      <w:b/>
      <w:bCs/>
    </w:rPr>
  </w:style>
  <w:style w:type="character" w:customStyle="1" w:styleId="aff9">
    <w:name w:val="批注主题 字符"/>
    <w:basedOn w:val="aff7"/>
    <w:link w:val="aff8"/>
    <w:semiHidden/>
    <w:rsid w:val="005036DA"/>
    <w:rPr>
      <w:b/>
      <w:bCs/>
      <w:kern w:val="2"/>
      <w:sz w:val="24"/>
    </w:rPr>
  </w:style>
  <w:style w:type="paragraph" w:styleId="affa">
    <w:name w:val="Revision"/>
    <w:hidden/>
    <w:uiPriority w:val="99"/>
    <w:semiHidden/>
    <w:rsid w:val="00702B0C"/>
    <w:rPr>
      <w:kern w:val="2"/>
      <w:sz w:val="24"/>
    </w:rPr>
  </w:style>
  <w:style w:type="paragraph" w:styleId="af5">
    <w:name w:val="Title"/>
    <w:basedOn w:val="a5"/>
    <w:next w:val="a5"/>
    <w:link w:val="affb"/>
    <w:rsid w:val="00F6548D"/>
    <w:pPr>
      <w:spacing w:before="240" w:after="60"/>
      <w:jc w:val="center"/>
      <w:outlineLvl w:val="0"/>
    </w:pPr>
    <w:rPr>
      <w:rFonts w:asciiTheme="majorHAnsi" w:eastAsiaTheme="majorEastAsia" w:hAnsiTheme="majorHAnsi" w:cstheme="majorBidi"/>
      <w:b/>
      <w:bCs/>
      <w:sz w:val="32"/>
      <w:szCs w:val="32"/>
    </w:rPr>
  </w:style>
  <w:style w:type="character" w:customStyle="1" w:styleId="affb">
    <w:name w:val="标题 字符"/>
    <w:basedOn w:val="a6"/>
    <w:link w:val="af5"/>
    <w:rsid w:val="00F6548D"/>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9771692">
      <w:bodyDiv w:val="1"/>
      <w:marLeft w:val="0"/>
      <w:marRight w:val="0"/>
      <w:marTop w:val="0"/>
      <w:marBottom w:val="0"/>
      <w:divBdr>
        <w:top w:val="none" w:sz="0" w:space="0" w:color="auto"/>
        <w:left w:val="none" w:sz="0" w:space="0" w:color="auto"/>
        <w:bottom w:val="none" w:sz="0" w:space="0" w:color="auto"/>
        <w:right w:val="none" w:sz="0" w:space="0" w:color="auto"/>
      </w:divBdr>
    </w:div>
    <w:div w:id="1301417407">
      <w:bodyDiv w:val="1"/>
      <w:marLeft w:val="0"/>
      <w:marRight w:val="0"/>
      <w:marTop w:val="0"/>
      <w:marBottom w:val="0"/>
      <w:divBdr>
        <w:top w:val="none" w:sz="0" w:space="0" w:color="auto"/>
        <w:left w:val="none" w:sz="0" w:space="0" w:color="auto"/>
        <w:bottom w:val="none" w:sz="0" w:space="0" w:color="auto"/>
        <w:right w:val="none" w:sz="0" w:space="0" w:color="auto"/>
      </w:divBdr>
    </w:div>
    <w:div w:id="1778214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microsoft.com/office/2018/08/relationships/commentsExtensible" Target="commentsExtensible.xml"/><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14.jpeg"/><Relationship Id="rId44"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microsoft.com/office/2016/09/relationships/commentsIds" Target="commentsId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microsoft.com/office/2011/relationships/people" Target="people.xml"/><Relationship Id="rId20" Type="http://schemas.openxmlformats.org/officeDocument/2006/relationships/image" Target="media/image3.png"/><Relationship Id="rId41" Type="http://schemas.openxmlformats.org/officeDocument/2006/relationships/image" Target="media/image2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8270B-57AE-46DC-9A1E-0A30A2666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TotalTime>
  <Pages>32</Pages>
  <Words>8040</Words>
  <Characters>45828</Characters>
  <Application>Microsoft Office Word</Application>
  <DocSecurity>0</DocSecurity>
  <Lines>381</Lines>
  <Paragraphs>107</Paragraphs>
  <ScaleCrop>false</ScaleCrop>
  <Company>东海</Company>
  <LinksUpToDate>false</LinksUpToDate>
  <CharactersWithSpaces>53761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工作小结</dc:title>
  <dc:subject/>
  <dc:creator>东海</dc:creator>
  <cp:keywords/>
  <dc:description/>
  <cp:lastModifiedBy>Liz</cp:lastModifiedBy>
  <cp:revision>5</cp:revision>
  <cp:lastPrinted>2023-04-28T02:43:00Z</cp:lastPrinted>
  <dcterms:created xsi:type="dcterms:W3CDTF">2024-03-06T15:34:00Z</dcterms:created>
  <dcterms:modified xsi:type="dcterms:W3CDTF">2024-03-07T09:16:00Z</dcterms:modified>
</cp:coreProperties>
</file>